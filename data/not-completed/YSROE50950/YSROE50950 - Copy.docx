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D814C" w14:textId="77777777" w:rsidR="00712F11" w:rsidRPr="00712F11" w:rsidRDefault="00712F11">
      <w:pPr>
        <w:rPr>
          <w:b/>
          <w:bCs/>
        </w:rPr>
      </w:pPr>
    </w:p>
    <w:p w14:paraId="47BE26FB" w14:textId="6378BD28" w:rsidR="001E664F" w:rsidRPr="00712F11" w:rsidRDefault="00562977">
      <w:r w:rsidRPr="00712F11">
        <w:rPr>
          <w:b/>
          <w:bCs/>
        </w:rPr>
        <w:t>TITLE:</w:t>
      </w:r>
      <w:r w:rsidRPr="00712F11">
        <w:t xml:space="preserve"> </w:t>
      </w:r>
      <w:r w:rsidR="00984C6F" w:rsidRPr="00712F11">
        <w:t>Hypersensitivity Pneumonitis</w:t>
      </w:r>
      <w:r w:rsidR="001E664F" w:rsidRPr="00712F11">
        <w:t xml:space="preserve">: Imaging </w:t>
      </w:r>
      <w:r w:rsidR="001B16E4" w:rsidRPr="00712F11">
        <w:t>Findings</w:t>
      </w:r>
      <w:r w:rsidR="001E664F" w:rsidRPr="00712F11">
        <w:t xml:space="preserve"> and Patterns</w:t>
      </w:r>
    </w:p>
    <w:p w14:paraId="1DE7EA86" w14:textId="65A9DEE1" w:rsidR="00565382" w:rsidRPr="00712F11" w:rsidRDefault="002F36C1">
      <w:r w:rsidRPr="00712F11">
        <w:rPr>
          <w:b/>
          <w:bCs/>
        </w:rPr>
        <w:t>AUTHORS</w:t>
      </w:r>
      <w:r w:rsidR="001E664F" w:rsidRPr="00712F11">
        <w:rPr>
          <w:b/>
          <w:bCs/>
        </w:rPr>
        <w:t>:</w:t>
      </w:r>
      <w:r w:rsidR="00940F33" w:rsidRPr="00712F11">
        <w:t xml:space="preserve"> </w:t>
      </w:r>
      <w:r w:rsidR="00B95583" w:rsidRPr="00712F11">
        <w:t xml:space="preserve">Taylor </w:t>
      </w:r>
      <w:proofErr w:type="spellStart"/>
      <w:r w:rsidR="00B95583" w:rsidRPr="00712F11">
        <w:t>Sellers</w:t>
      </w:r>
      <w:r w:rsidR="005A62EF" w:rsidRPr="00712F11">
        <w:rPr>
          <w:vertAlign w:val="superscript"/>
        </w:rPr>
        <w:t>a</w:t>
      </w:r>
      <w:proofErr w:type="spellEnd"/>
      <w:r w:rsidR="00A1532E" w:rsidRPr="00712F11">
        <w:t xml:space="preserve">, </w:t>
      </w:r>
      <w:r w:rsidR="002455BD" w:rsidRPr="00712F11">
        <w:t xml:space="preserve">Maria Daniela Martin </w:t>
      </w:r>
      <w:proofErr w:type="spellStart"/>
      <w:r w:rsidR="002455BD" w:rsidRPr="00712F11">
        <w:t>Rother</w:t>
      </w:r>
      <w:r w:rsidR="005A62EF" w:rsidRPr="00712F11">
        <w:rPr>
          <w:vertAlign w:val="superscript"/>
        </w:rPr>
        <w:t>a</w:t>
      </w:r>
      <w:proofErr w:type="spellEnd"/>
      <w:r w:rsidR="002455BD" w:rsidRPr="00712F11">
        <w:t xml:space="preserve">, Jeffrey </w:t>
      </w:r>
      <w:r w:rsidR="005A62EF" w:rsidRPr="00712F11">
        <w:t xml:space="preserve">P </w:t>
      </w:r>
      <w:proofErr w:type="spellStart"/>
      <w:r w:rsidR="002455BD" w:rsidRPr="00712F11">
        <w:t>Kanne</w:t>
      </w:r>
      <w:r w:rsidR="005A62EF" w:rsidRPr="00712F11">
        <w:rPr>
          <w:vertAlign w:val="superscript"/>
        </w:rPr>
        <w:t>a</w:t>
      </w:r>
      <w:proofErr w:type="spellEnd"/>
    </w:p>
    <w:p w14:paraId="4E1C4A7E" w14:textId="37138CE4" w:rsidR="008072CF" w:rsidRPr="00712F11" w:rsidRDefault="006F5B32">
      <w:r w:rsidRPr="00712F11">
        <w:rPr>
          <w:b/>
          <w:bCs/>
        </w:rPr>
        <w:t>AFFILIATIONS:</w:t>
      </w:r>
      <w:r w:rsidRPr="00712F11">
        <w:rPr>
          <w:vertAlign w:val="superscript"/>
        </w:rPr>
        <w:t xml:space="preserve"> </w:t>
      </w:r>
      <w:proofErr w:type="spellStart"/>
      <w:r w:rsidR="006A586B" w:rsidRPr="00712F11">
        <w:rPr>
          <w:vertAlign w:val="superscript"/>
        </w:rPr>
        <w:t>a</w:t>
      </w:r>
      <w:r w:rsidR="006A586B" w:rsidRPr="00712F11">
        <w:t>D</w:t>
      </w:r>
      <w:r w:rsidR="00E25A7C" w:rsidRPr="00712F11">
        <w:t>epartment</w:t>
      </w:r>
      <w:proofErr w:type="spellEnd"/>
      <w:r w:rsidR="00565382" w:rsidRPr="00712F11">
        <w:t xml:space="preserve"> of Radiology</w:t>
      </w:r>
      <w:r w:rsidR="002F36C1" w:rsidRPr="00712F11">
        <w:t xml:space="preserve">, </w:t>
      </w:r>
      <w:r w:rsidR="008072CF" w:rsidRPr="00712F11">
        <w:t>University of Wisconsin School of Medicine and Public Health, 600 Highland Avenue, Madison, WI 53792, USA.</w:t>
      </w:r>
    </w:p>
    <w:p w14:paraId="6FF3C7FF" w14:textId="764AB0E5" w:rsidR="00562977" w:rsidRPr="00712F11" w:rsidRDefault="00605173">
      <w:pPr>
        <w:rPr>
          <w:rFonts w:asciiTheme="majorHAnsi" w:eastAsiaTheme="majorEastAsia" w:hAnsiTheme="majorHAnsi" w:cstheme="majorBidi"/>
          <w:sz w:val="32"/>
          <w:szCs w:val="32"/>
          <w:vertAlign w:val="superscript"/>
        </w:rPr>
      </w:pPr>
      <w:r w:rsidRPr="00712F11">
        <w:rPr>
          <w:b/>
          <w:bCs/>
        </w:rPr>
        <w:t>CORRESPONDING AUTHOR:</w:t>
      </w:r>
      <w:r w:rsidRPr="00712F11">
        <w:t xml:space="preserve"> </w:t>
      </w:r>
      <w:r w:rsidR="006F5B32" w:rsidRPr="00712F11">
        <w:t>Taylor Sellers</w:t>
      </w:r>
      <w:r w:rsidR="00E25A7C" w:rsidRPr="00712F11">
        <w:t>, tsellers@uwhealth.org, Department of Radiology, University of Wisconsin School of Medicine and Public Health, 600 Highland Avenue, Madison, WI 53792, USA.</w:t>
      </w:r>
      <w:r w:rsidR="00562977" w:rsidRPr="00712F11">
        <w:rPr>
          <w:vertAlign w:val="superscript"/>
        </w:rPr>
        <w:br w:type="page"/>
      </w:r>
    </w:p>
    <w:p w14:paraId="499F2ECC" w14:textId="77777777" w:rsidR="00712F11" w:rsidRPr="00712F11" w:rsidRDefault="00712F11" w:rsidP="001944DA">
      <w:pPr>
        <w:pStyle w:val="Heading1"/>
        <w:rPr>
          <w:color w:val="auto"/>
        </w:rPr>
      </w:pPr>
    </w:p>
    <w:p w14:paraId="2D8E436F" w14:textId="77777777" w:rsidR="00712F11" w:rsidRPr="00712F11" w:rsidRDefault="00712F11" w:rsidP="00712F11">
      <w:pPr>
        <w:rPr>
          <w:b/>
          <w:bCs/>
        </w:rPr>
      </w:pPr>
      <w:r w:rsidRPr="00712F11">
        <w:rPr>
          <w:b/>
          <w:bCs/>
        </w:rPr>
        <w:t>ABSTRACT:</w:t>
      </w:r>
    </w:p>
    <w:p w14:paraId="45BDD14A" w14:textId="77777777" w:rsidR="00712F11" w:rsidRPr="00712F11" w:rsidRDefault="00712F11" w:rsidP="00712F11">
      <w:r w:rsidRPr="00712F11">
        <w:t>Recently published guidelines on the diagnosis of hypersensitivity pneumonitis from the American Thoracic Society/Japanese Respiratory Society/</w:t>
      </w:r>
      <w:proofErr w:type="spellStart"/>
      <w:r w:rsidRPr="00712F11">
        <w:t>Asociación</w:t>
      </w:r>
      <w:proofErr w:type="spellEnd"/>
      <w:r w:rsidRPr="00712F11">
        <w:t xml:space="preserve"> </w:t>
      </w:r>
      <w:proofErr w:type="spellStart"/>
      <w:r w:rsidRPr="00712F11">
        <w:t>Latinoamericana</w:t>
      </w:r>
      <w:proofErr w:type="spellEnd"/>
      <w:r w:rsidRPr="00712F11">
        <w:t xml:space="preserve"> de </w:t>
      </w:r>
      <w:proofErr w:type="spellStart"/>
      <w:r w:rsidRPr="00712F11">
        <w:t>Tórax</w:t>
      </w:r>
      <w:proofErr w:type="spellEnd"/>
      <w:r w:rsidRPr="00712F11">
        <w:t xml:space="preserve"> and the American College of Chest Physicians place increased importance on CT analysis as a component of the multidisciplinary diagnosis. Accurate identification and characterization of CT findings is critical as they have downstream effects on the rest of the diagnostic workup, which places imaging early in their diagnostic algorithms. Though the imaging features of hypersensitivity pneumonitis are well established, it remains a challenging diagnosis for radiologists due to its variable appearance and lack of specific CT findings.</w:t>
      </w:r>
    </w:p>
    <w:p w14:paraId="1E12E72A" w14:textId="77777777" w:rsidR="00712F11" w:rsidRPr="00712F11" w:rsidRDefault="00712F11" w:rsidP="00712F11">
      <w:r w:rsidRPr="00712F11">
        <w:t>This review summarizes the imaging features and patterns of nonfibrotic and fibrotic hypersensitivity pneumonitis using the newest guidelines and classifications as a framework. Additional information relevant to the interpreting radiologist is also briefly discussed, including progressive pulmonary fibrosis, acute exacerbation, and differentiating fibrotic hypersensitivity pneumonitis from a usual interstitial pneumonia pattern of fibrosis.</w:t>
      </w:r>
    </w:p>
    <w:p w14:paraId="563B0395" w14:textId="77777777" w:rsidR="00712F11" w:rsidRPr="00712F11" w:rsidRDefault="00712F11" w:rsidP="00712F11"/>
    <w:p w14:paraId="3105565A" w14:textId="77777777" w:rsidR="00712F11" w:rsidRPr="00712F11" w:rsidRDefault="00712F11" w:rsidP="00712F11">
      <w:r w:rsidRPr="00712F11">
        <w:rPr>
          <w:b/>
          <w:bCs/>
        </w:rPr>
        <w:t xml:space="preserve">KEYWORDS: </w:t>
      </w:r>
      <w:r w:rsidRPr="00712F11">
        <w:t xml:space="preserve">Hypersensitivity pneumonitis, Interstitial lung disease, Inhalational lung disease, Pulmonary Fibrosis, Computed tomography </w:t>
      </w:r>
    </w:p>
    <w:p w14:paraId="34CE91C3" w14:textId="77777777" w:rsidR="00712F11" w:rsidRPr="00712F11" w:rsidRDefault="00712F11" w:rsidP="00712F11"/>
    <w:p w14:paraId="0E5D54E3" w14:textId="77777777" w:rsidR="00712F11" w:rsidRPr="00712F11" w:rsidRDefault="00712F11" w:rsidP="001944DA">
      <w:pPr>
        <w:pStyle w:val="Heading1"/>
        <w:rPr>
          <w:color w:val="auto"/>
        </w:rPr>
      </w:pPr>
    </w:p>
    <w:p w14:paraId="43451BAB" w14:textId="7AD311C3" w:rsidR="00313961" w:rsidRPr="00712F11" w:rsidRDefault="00562977" w:rsidP="001944DA">
      <w:pPr>
        <w:pStyle w:val="Heading1"/>
        <w:rPr>
          <w:color w:val="auto"/>
        </w:rPr>
      </w:pPr>
      <w:r w:rsidRPr="00712F11">
        <w:rPr>
          <w:color w:val="auto"/>
        </w:rPr>
        <w:t>I</w:t>
      </w:r>
      <w:r w:rsidR="001944DA" w:rsidRPr="00712F11">
        <w:rPr>
          <w:color w:val="auto"/>
        </w:rPr>
        <w:t>ntroduction</w:t>
      </w:r>
    </w:p>
    <w:p w14:paraId="0DC316F0" w14:textId="25815669" w:rsidR="00570635" w:rsidRPr="00712F11" w:rsidRDefault="595EBA30" w:rsidP="00B77100">
      <w:r w:rsidRPr="00712F11">
        <w:t>Hypersensitivity pneumonitis (HP) is an immune</w:t>
      </w:r>
      <w:r w:rsidR="53F56186" w:rsidRPr="00712F11">
        <w:t>-</w:t>
      </w:r>
      <w:r w:rsidRPr="00712F11">
        <w:t xml:space="preserve">mediated </w:t>
      </w:r>
      <w:r w:rsidR="6D1FC887" w:rsidRPr="00712F11">
        <w:t>disease of the lung parenchyma</w:t>
      </w:r>
      <w:r w:rsidR="67A59E79" w:rsidRPr="00712F11">
        <w:t xml:space="preserve"> and small airway</w:t>
      </w:r>
      <w:r w:rsidR="333814C7" w:rsidRPr="00712F11">
        <w:t>s</w:t>
      </w:r>
      <w:r w:rsidR="7F32DFC0" w:rsidRPr="00712F11">
        <w:t>. It is</w:t>
      </w:r>
      <w:r w:rsidR="6D1FC887" w:rsidRPr="00712F11">
        <w:t xml:space="preserve"> </w:t>
      </w:r>
      <w:r w:rsidR="66758AF4" w:rsidRPr="00712F11">
        <w:t xml:space="preserve">classified as an interstitial lung disease (ILD) and is </w:t>
      </w:r>
      <w:r w:rsidR="68A472D0" w:rsidRPr="00712F11">
        <w:t xml:space="preserve">characterized by inflammation </w:t>
      </w:r>
      <w:r w:rsidR="333814C7" w:rsidRPr="00712F11">
        <w:t>with or without fibrosis</w:t>
      </w:r>
      <w:r w:rsidR="7F32DFC0" w:rsidRPr="00712F11">
        <w:t xml:space="preserve"> in response to </w:t>
      </w:r>
      <w:r w:rsidR="11801983" w:rsidRPr="00712F11">
        <w:t xml:space="preserve">an inhaled antigen. </w:t>
      </w:r>
      <w:r w:rsidR="319A1575" w:rsidRPr="00712F11">
        <w:t xml:space="preserve">Though classically associated with </w:t>
      </w:r>
      <w:r w:rsidR="2AE6F186" w:rsidRPr="00712F11">
        <w:t>microbes and organic proteins</w:t>
      </w:r>
      <w:r w:rsidR="1FA2A068" w:rsidRPr="00712F11">
        <w:t xml:space="preserve"> from feathers and animal droppings</w:t>
      </w:r>
      <w:r w:rsidR="7E72E356" w:rsidRPr="00712F11">
        <w:t xml:space="preserve">, the number of implicated antigens is vast and </w:t>
      </w:r>
      <w:r w:rsidR="5F7F42BF" w:rsidRPr="00712F11">
        <w:t>continues to grow</w:t>
      </w:r>
      <w:r w:rsidR="162D0438" w:rsidRPr="00712F11">
        <w:t xml:space="preserve"> and change with </w:t>
      </w:r>
      <w:r w:rsidR="0F40563C" w:rsidRPr="00712F11">
        <w:t>climate and industry</w:t>
      </w:r>
      <w:r w:rsidR="2D66FAAF" w:rsidRPr="00712F11">
        <w:t>.</w:t>
      </w:r>
      <w:r w:rsidR="001944DA" w:rsidRPr="00712F11">
        <w:fldChar w:fldCharType="begin">
          <w:fldData xml:space="preserve">PEVuZE5vdGU+PENpdGU+PEF1dGhvcj5SYWdodTwvQXV0aG9yPjxZZWFyPjIwMjA8L1llYXI+PFJl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</w:fldData>
        </w:fldChar>
      </w:r>
      <w:r w:rsidR="001944DA" w:rsidRPr="00712F11">
        <w:instrText xml:space="preserve"> ADDIN EN.CITE </w:instrText>
      </w:r>
      <w:r w:rsidR="001944DA" w:rsidRPr="00712F11">
        <w:fldChar w:fldCharType="begin">
          <w:fldData xml:space="preserve">PEVuZE5vdGU+PENpdGU+PEF1dGhvcj5SYWdodTwvQXV0aG9yPjxZZWFyPjIwMjA8L1llYXI+PFJl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</w:fldData>
        </w:fldChar>
      </w:r>
      <w:r w:rsidR="001944DA" w:rsidRPr="00712F11">
        <w:instrText xml:space="preserve"> ADDIN EN.CITE.DATA </w:instrText>
      </w:r>
      <w:r w:rsidR="001944DA" w:rsidRPr="00712F11">
        <w:fldChar w:fldCharType="end"/>
      </w:r>
      <w:r w:rsidR="001944DA" w:rsidRPr="00712F11">
        <w:fldChar w:fldCharType="separate"/>
      </w:r>
      <w:r w:rsidR="6A337772" w:rsidRPr="00712F11">
        <w:rPr>
          <w:noProof/>
          <w:vertAlign w:val="superscript"/>
        </w:rPr>
        <w:t>1,2</w:t>
      </w:r>
      <w:r w:rsidR="001944DA" w:rsidRPr="00712F11">
        <w:fldChar w:fldCharType="end"/>
      </w:r>
      <w:r w:rsidR="6A337772" w:rsidRPr="00712F11">
        <w:t xml:space="preserve"> </w:t>
      </w:r>
      <w:r w:rsidR="000E7B66" w:rsidRPr="00712F11">
        <w:t>However,</w:t>
      </w:r>
      <w:r w:rsidR="00657B01" w:rsidRPr="00712F11">
        <w:t xml:space="preserve"> </w:t>
      </w:r>
      <w:r w:rsidR="007C5DE8" w:rsidRPr="00712F11">
        <w:t xml:space="preserve">the </w:t>
      </w:r>
      <w:r w:rsidR="00657B01" w:rsidRPr="00712F11">
        <w:t xml:space="preserve">antigen and exposure are not </w:t>
      </w:r>
      <w:r w:rsidR="006E499A" w:rsidRPr="00712F11">
        <w:t>identified in up to 60% of cases</w:t>
      </w:r>
      <w:r w:rsidR="00E37E77" w:rsidRPr="00712F11">
        <w:t>.</w:t>
      </w:r>
      <w:r w:rsidR="006E499A" w:rsidRPr="00712F11">
        <w:fldChar w:fldCharType="begin">
          <w:fldData xml:space="preserve">PEVuZE5vdGU+PENpdGU+PEF1dGhvcj5SYWdodTwvQXV0aG9yPjxZZWFyPjIwMjA8L1llYXI+PFJl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</w:fldData>
        </w:fldChar>
      </w:r>
      <w:r w:rsidR="006E499A" w:rsidRPr="00712F11">
        <w:instrText xml:space="preserve"> ADDIN EN.CITE </w:instrText>
      </w:r>
      <w:r w:rsidR="006E499A" w:rsidRPr="00712F11">
        <w:fldChar w:fldCharType="begin">
          <w:fldData xml:space="preserve">PEVuZE5vdGU+PENpdGU+PEF1dGhvcj5SYWdodTwvQXV0aG9yPjxZZWFyPjIwMjA8L1llYXI+PFJl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</w:fldData>
        </w:fldChar>
      </w:r>
      <w:r w:rsidR="006E499A" w:rsidRPr="00712F11">
        <w:instrText xml:space="preserve"> ADDIN EN.CITE.DATA </w:instrText>
      </w:r>
      <w:r w:rsidR="006E499A" w:rsidRPr="00712F11">
        <w:fldChar w:fldCharType="end"/>
      </w:r>
      <w:r w:rsidR="006E499A" w:rsidRPr="00712F11">
        <w:fldChar w:fldCharType="separate"/>
      </w:r>
      <w:r w:rsidR="006E499A" w:rsidRPr="00712F11">
        <w:rPr>
          <w:noProof/>
          <w:vertAlign w:val="superscript"/>
        </w:rPr>
        <w:t>1</w:t>
      </w:r>
      <w:r w:rsidR="006E499A" w:rsidRPr="00712F11">
        <w:fldChar w:fldCharType="end"/>
      </w:r>
      <w:r w:rsidR="00B83CD4" w:rsidRPr="00712F11">
        <w:t xml:space="preserve"> </w:t>
      </w:r>
    </w:p>
    <w:p w14:paraId="0A5C7A56" w14:textId="03A43F3B" w:rsidR="005B075A" w:rsidRPr="00712F11" w:rsidRDefault="42A864CD" w:rsidP="00B77100">
      <w:r w:rsidRPr="00712F11">
        <w:t>The two currently recognized subtypes of HP are nonfibrotic HP and fibrotic HP, distinguished by the presence or absence of radiologic or histopathologic fibrosis.</w:t>
      </w:r>
      <w:r w:rsidRPr="00712F11">
        <w:fldChar w:fldCharType="begin">
          <w:fldData xml:space="preserve">PEVuZE5vdGU+PENpdGU+PEF1dGhvcj5SYWdodTwvQXV0aG9yPjxZZWFyPjIwMjA8L1llYXI+PFJl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</w:fldData>
        </w:fldChar>
      </w:r>
      <w:r w:rsidRPr="00712F11">
        <w:instrText xml:space="preserve"> ADDIN EN.CITE </w:instrText>
      </w:r>
      <w:r w:rsidRPr="00712F11">
        <w:fldChar w:fldCharType="begin">
          <w:fldData xml:space="preserve">PEVuZE5vdGU+PENpdGU+PEF1dGhvcj5SYWdodTwvQXV0aG9yPjxZZWFyPjIwMjA8L1llYXI+PFJl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</w:fldData>
        </w:fldChar>
      </w:r>
      <w:r w:rsidRPr="00712F11">
        <w:instrText xml:space="preserve"> ADDIN EN.CITE.DATA </w:instrText>
      </w:r>
      <w:r w:rsidRPr="00712F11">
        <w:fldChar w:fldCharType="end"/>
      </w:r>
      <w:r w:rsidRPr="00712F11">
        <w:fldChar w:fldCharType="separate"/>
      </w:r>
      <w:r w:rsidRPr="00712F11">
        <w:rPr>
          <w:noProof/>
          <w:vertAlign w:val="superscript"/>
        </w:rPr>
        <w:t>1</w:t>
      </w:r>
      <w:r w:rsidRPr="00712F11">
        <w:fldChar w:fldCharType="end"/>
      </w:r>
      <w:r w:rsidRPr="00712F11">
        <w:t xml:space="preserve"> While united by common pathogenesis and histopathologic characteristics, the two subtypes differ in their presentation</w:t>
      </w:r>
      <w:r w:rsidR="664FEB0E" w:rsidRPr="00712F11">
        <w:t>s</w:t>
      </w:r>
      <w:r w:rsidRPr="00712F11">
        <w:t xml:space="preserve"> and clinical course</w:t>
      </w:r>
      <w:r w:rsidR="1D8C5689" w:rsidRPr="00712F11">
        <w:t>s</w:t>
      </w:r>
      <w:r w:rsidRPr="00712F11">
        <w:t xml:space="preserve">. </w:t>
      </w:r>
      <w:r w:rsidR="22460074" w:rsidRPr="00712F11">
        <w:t>P</w:t>
      </w:r>
      <w:r w:rsidRPr="00712F11">
        <w:t xml:space="preserve">atients </w:t>
      </w:r>
      <w:r w:rsidR="0DD52763" w:rsidRPr="00712F11">
        <w:t xml:space="preserve">with nonfibrotic HP </w:t>
      </w:r>
      <w:r w:rsidRPr="00712F11">
        <w:t>generally present with acute symptoms</w:t>
      </w:r>
      <w:r w:rsidR="5AFD3B47" w:rsidRPr="00712F11">
        <w:t xml:space="preserve"> such as cough, dyspnea, fever, and sometimes </w:t>
      </w:r>
      <w:r w:rsidR="5E3773A1" w:rsidRPr="00712F11">
        <w:t>weight loss</w:t>
      </w:r>
      <w:r w:rsidRPr="00712F11">
        <w:t xml:space="preserve">. With appropriate treatment and ongoing avoidance of the triggering antigen, nonfibrotic HP </w:t>
      </w:r>
      <w:r w:rsidR="00463A88" w:rsidRPr="00712F11">
        <w:t>usually resolves</w:t>
      </w:r>
      <w:r w:rsidRPr="00712F11">
        <w:t>.</w:t>
      </w:r>
      <w:r w:rsidRPr="00712F11">
        <w:fldChar w:fldCharType="begin">
          <w:fldData xml:space="preserve">PEVuZE5vdGU+PENpdGU+PEF1dGhvcj5SYWdodTwvQXV0aG9yPjxZZWFyPjIwMjA8L1llYXI+PFJl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</w:fldData>
        </w:fldChar>
      </w:r>
      <w:r w:rsidRPr="00712F11">
        <w:instrText xml:space="preserve"> ADDIN EN.CITE </w:instrText>
      </w:r>
      <w:r w:rsidRPr="00712F11">
        <w:fldChar w:fldCharType="begin">
          <w:fldData xml:space="preserve">PEVuZE5vdGU+PENpdGU+PEF1dGhvcj5SYWdodTwvQXV0aG9yPjxZZWFyPjIwMjA8L1llYXI+PFJl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</w:fldData>
        </w:fldChar>
      </w:r>
      <w:r w:rsidRPr="00712F11">
        <w:instrText xml:space="preserve"> ADDIN EN.CITE.DATA </w:instrText>
      </w:r>
      <w:r w:rsidRPr="00712F11">
        <w:fldChar w:fldCharType="end"/>
      </w:r>
      <w:r w:rsidRPr="00712F11">
        <w:fldChar w:fldCharType="separate"/>
      </w:r>
      <w:r w:rsidRPr="00712F11">
        <w:rPr>
          <w:noProof/>
          <w:vertAlign w:val="superscript"/>
        </w:rPr>
        <w:t>1</w:t>
      </w:r>
      <w:r w:rsidRPr="00712F11">
        <w:fldChar w:fldCharType="end"/>
      </w:r>
      <w:r w:rsidRPr="00712F11">
        <w:t xml:space="preserve"> </w:t>
      </w:r>
      <w:r w:rsidR="112135D9" w:rsidRPr="00712F11">
        <w:t>Patients</w:t>
      </w:r>
      <w:r w:rsidRPr="00712F11">
        <w:t xml:space="preserve"> </w:t>
      </w:r>
      <w:r w:rsidR="4A56A04A" w:rsidRPr="00712F11">
        <w:t xml:space="preserve">with fibrotic HP </w:t>
      </w:r>
      <w:r w:rsidR="486DFA42" w:rsidRPr="00712F11">
        <w:t xml:space="preserve">usually </w:t>
      </w:r>
      <w:r w:rsidRPr="00712F11">
        <w:t xml:space="preserve">present with insidious </w:t>
      </w:r>
      <w:r w:rsidR="4527D50F" w:rsidRPr="00712F11">
        <w:t>onset o</w:t>
      </w:r>
      <w:r w:rsidR="75DD9CF9" w:rsidRPr="00712F11">
        <w:t>f signs and</w:t>
      </w:r>
      <w:r w:rsidR="4527D50F" w:rsidRPr="00712F11">
        <w:t xml:space="preserve"> </w:t>
      </w:r>
      <w:r w:rsidRPr="00712F11">
        <w:t>symptoms</w:t>
      </w:r>
      <w:r w:rsidR="03822426" w:rsidRPr="00712F11">
        <w:t xml:space="preserve"> such as dyspnea, dry cough, </w:t>
      </w:r>
      <w:r w:rsidR="5DA7718F" w:rsidRPr="00712F11">
        <w:t>and hyp</w:t>
      </w:r>
      <w:r w:rsidR="112135D9" w:rsidRPr="00712F11">
        <w:t>o</w:t>
      </w:r>
      <w:r w:rsidR="5DA7718F" w:rsidRPr="00712F11">
        <w:t>xemia</w:t>
      </w:r>
      <w:r w:rsidRPr="00712F11">
        <w:t xml:space="preserve"> and have decreased survival.</w:t>
      </w:r>
      <w:r w:rsidRPr="00712F11">
        <w:fldChar w:fldCharType="begin">
          <w:fldData xml:space="preserve">PEVuZE5vdGU+PENpdGU+PEF1dGhvcj5SYWdodTwvQXV0aG9yPjxZZWFyPjIwMjA8L1llYXI+PFJl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</w:fldData>
        </w:fldChar>
      </w:r>
      <w:r w:rsidRPr="00712F11">
        <w:instrText xml:space="preserve"> ADDIN EN.CITE </w:instrText>
      </w:r>
      <w:r w:rsidRPr="00712F11">
        <w:fldChar w:fldCharType="begin">
          <w:fldData xml:space="preserve">PEVuZE5vdGU+PENpdGU+PEF1dGhvcj5SYWdodTwvQXV0aG9yPjxZZWFyPjIwMjA8L1llYXI+PFJl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</w:fldData>
        </w:fldChar>
      </w:r>
      <w:r w:rsidRPr="00712F11">
        <w:instrText xml:space="preserve"> ADDIN EN.CITE.DATA </w:instrText>
      </w:r>
      <w:r w:rsidRPr="00712F11">
        <w:fldChar w:fldCharType="end"/>
      </w:r>
      <w:r w:rsidRPr="00712F11">
        <w:fldChar w:fldCharType="separate"/>
      </w:r>
      <w:r w:rsidRPr="00712F11">
        <w:rPr>
          <w:noProof/>
          <w:vertAlign w:val="superscript"/>
        </w:rPr>
        <w:t>1,3</w:t>
      </w:r>
      <w:r w:rsidRPr="00712F11">
        <w:fldChar w:fldCharType="end"/>
      </w:r>
      <w:r w:rsidRPr="00712F11">
        <w:t xml:space="preserve"> Nonfibrotic HP can progress to fibrotic HP, but fibrotic HP is often the presenting diagnosis without a clinical history of nonfibrotic disease</w:t>
      </w:r>
      <w:r w:rsidR="00C6118B" w:rsidRPr="00712F11">
        <w:t xml:space="preserve">. </w:t>
      </w:r>
      <w:r w:rsidR="00365CD4" w:rsidRPr="00712F11">
        <w:t xml:space="preserve">The variability in presentation, </w:t>
      </w:r>
      <w:r w:rsidR="00C15DB2" w:rsidRPr="00712F11">
        <w:t>severity, and progression of symptoms is not fully understood.</w:t>
      </w:r>
      <w:r w:rsidR="00714252" w:rsidRPr="00712F11">
        <w:t xml:space="preserve"> </w:t>
      </w:r>
    </w:p>
    <w:p w14:paraId="276AC6FB" w14:textId="2A6086B5" w:rsidR="00C9586C" w:rsidRPr="00712F11" w:rsidRDefault="005B075A" w:rsidP="00B77100">
      <w:r w:rsidRPr="00712F11">
        <w:lastRenderedPageBreak/>
        <w:t xml:space="preserve">The classification of HP subtypes by fibrosis is a recent change, formalized by the publication of </w:t>
      </w:r>
      <w:r w:rsidR="4CB3ABE3" w:rsidRPr="00712F11">
        <w:t xml:space="preserve">two </w:t>
      </w:r>
      <w:r w:rsidRPr="00712F11">
        <w:t xml:space="preserve">new guidelines: The American Thoracic Society, Japanese Respiratory Society, and </w:t>
      </w:r>
      <w:proofErr w:type="spellStart"/>
      <w:r w:rsidRPr="00712F11">
        <w:t>Asociación</w:t>
      </w:r>
      <w:proofErr w:type="spellEnd"/>
      <w:r w:rsidRPr="00712F11">
        <w:t xml:space="preserve"> </w:t>
      </w:r>
      <w:proofErr w:type="spellStart"/>
      <w:r w:rsidRPr="00712F11">
        <w:t>Latinoamericana</w:t>
      </w:r>
      <w:proofErr w:type="spellEnd"/>
      <w:r w:rsidRPr="00712F11">
        <w:t xml:space="preserve"> de </w:t>
      </w:r>
      <w:proofErr w:type="spellStart"/>
      <w:r w:rsidRPr="00712F11">
        <w:t>Tórax</w:t>
      </w:r>
      <w:proofErr w:type="spellEnd"/>
      <w:r w:rsidRPr="00712F11">
        <w:t xml:space="preserve"> (ATS/JRS/ALAT) published joint clinical practice guidelines for HP in 2020</w:t>
      </w:r>
      <w:r w:rsidR="00A30B3E" w:rsidRPr="00712F11">
        <w:t xml:space="preserve"> and</w:t>
      </w:r>
      <w:r w:rsidRPr="00712F11">
        <w:t xml:space="preserve"> The American College of Chest Physicians (ACCP) published diagnostic guidelines for HP in 2021.</w:t>
      </w:r>
      <w:r w:rsidR="0043658C" w:rsidRPr="00712F11">
        <w:fldChar w:fldCharType="begin">
          <w:fldData xml:space="preserve">PEVuZE5vdGU+PENpdGU+PEF1dGhvcj5SYWdodTwvQXV0aG9yPjxZZWFyPjIwMjA8L1llYXI+PFJl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==
</w:fldData>
        </w:fldChar>
      </w:r>
      <w:r w:rsidR="0043658C" w:rsidRPr="00712F11">
        <w:instrText xml:space="preserve"> ADDIN EN.CITE </w:instrText>
      </w:r>
      <w:r w:rsidR="0043658C" w:rsidRPr="00712F11">
        <w:fldChar w:fldCharType="begin">
          <w:fldData xml:space="preserve">PEVuZE5vdGU+PENpdGU+PEF1dGhvcj5SYWdodTwvQXV0aG9yPjxZZWFyPjIwMjA8L1llYXI+PFJl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==
</w:fldData>
        </w:fldChar>
      </w:r>
      <w:r w:rsidR="0043658C" w:rsidRPr="00712F11">
        <w:instrText xml:space="preserve"> ADDIN EN.CITE.DATA </w:instrText>
      </w:r>
      <w:r w:rsidR="0043658C" w:rsidRPr="00712F11">
        <w:fldChar w:fldCharType="end"/>
      </w:r>
      <w:r w:rsidR="0043658C" w:rsidRPr="00712F11">
        <w:fldChar w:fldCharType="separate"/>
      </w:r>
      <w:r w:rsidR="0043658C" w:rsidRPr="00712F11">
        <w:rPr>
          <w:noProof/>
          <w:vertAlign w:val="superscript"/>
        </w:rPr>
        <w:t>1,4</w:t>
      </w:r>
      <w:r w:rsidR="0043658C" w:rsidRPr="00712F11">
        <w:fldChar w:fldCharType="end"/>
      </w:r>
      <w:r w:rsidRPr="00712F11">
        <w:t xml:space="preserve"> Previously HP was classified based on chronicity</w:t>
      </w:r>
      <w:r w:rsidR="00C6118B" w:rsidRPr="00712F11">
        <w:t xml:space="preserve">, but this </w:t>
      </w:r>
      <w:r w:rsidR="000820D1" w:rsidRPr="00712F11">
        <w:t xml:space="preserve">approach </w:t>
      </w:r>
      <w:r w:rsidR="00C6118B" w:rsidRPr="00712F11">
        <w:t xml:space="preserve">is no longer </w:t>
      </w:r>
      <w:r w:rsidR="0045752D" w:rsidRPr="00712F11">
        <w:t xml:space="preserve">recommended </w:t>
      </w:r>
      <w:r w:rsidR="00E25ECB" w:rsidRPr="00712F11">
        <w:t>as the time-based divisions were somewhat arbitrary</w:t>
      </w:r>
      <w:r w:rsidR="00B13354" w:rsidRPr="00712F11">
        <w:t xml:space="preserve"> </w:t>
      </w:r>
      <w:r w:rsidR="00E45CA4" w:rsidRPr="00712F11">
        <w:t xml:space="preserve">and did not always correlate </w:t>
      </w:r>
      <w:r w:rsidR="00C14139" w:rsidRPr="00712F11">
        <w:t>with prognosis and outcomes.</w:t>
      </w:r>
    </w:p>
    <w:p w14:paraId="73AE3C9C" w14:textId="1E696957" w:rsidR="00570635" w:rsidRPr="00712F11" w:rsidRDefault="005B075A" w:rsidP="00B77100">
      <w:r w:rsidRPr="00712F11">
        <w:t xml:space="preserve">The shift toward fibrosis places greater emphasis on radiologic interpretation for diagnosis and management. </w:t>
      </w:r>
      <w:r w:rsidR="00DD1851" w:rsidRPr="00712F11">
        <w:t xml:space="preserve">Both </w:t>
      </w:r>
      <w:r w:rsidR="00EE7651" w:rsidRPr="00712F11">
        <w:t xml:space="preserve">guidelines </w:t>
      </w:r>
      <w:r w:rsidR="63908957" w:rsidRPr="00712F11">
        <w:t xml:space="preserve">include </w:t>
      </w:r>
      <w:r w:rsidR="00EE7651" w:rsidRPr="00712F11">
        <w:t>CT analysis early in their</w:t>
      </w:r>
      <w:r w:rsidR="0015F373" w:rsidRPr="00712F11">
        <w:t xml:space="preserve"> respective</w:t>
      </w:r>
      <w:r w:rsidR="00EE7651" w:rsidRPr="00712F11">
        <w:t xml:space="preserve"> diagnostic algorithms</w:t>
      </w:r>
      <w:r w:rsidR="00A9163C" w:rsidRPr="00712F11">
        <w:t xml:space="preserve">. </w:t>
      </w:r>
      <w:r w:rsidR="00926D95" w:rsidRPr="00712F11">
        <w:t>The CT analysis</w:t>
      </w:r>
      <w:r w:rsidR="00B6516B" w:rsidRPr="00712F11">
        <w:t xml:space="preserve"> affects downstream workup and treatment decisions, requiring </w:t>
      </w:r>
      <w:r w:rsidR="00A6018D" w:rsidRPr="00712F11">
        <w:t>careful</w:t>
      </w:r>
      <w:r w:rsidR="00671595" w:rsidRPr="00712F11">
        <w:t xml:space="preserve"> </w:t>
      </w:r>
      <w:r w:rsidR="00117F6A" w:rsidRPr="00712F11">
        <w:t xml:space="preserve">and thorough </w:t>
      </w:r>
      <w:r w:rsidR="00214043" w:rsidRPr="00712F11">
        <w:t>review by the interpreting radiologist.</w:t>
      </w:r>
      <w:r w:rsidR="00A90D3A" w:rsidRPr="00712F11">
        <w:t xml:space="preserve"> This review will focus on the patterns of HP on CT</w:t>
      </w:r>
      <w:r w:rsidR="00176DA2" w:rsidRPr="00712F11">
        <w:t>, using the ATS/JRS/ALAT and ACCP guidelines as a framework.</w:t>
      </w:r>
      <w:r w:rsidR="00117F6A" w:rsidRPr="00712F11">
        <w:t xml:space="preserve"> </w:t>
      </w:r>
      <w:r w:rsidR="003A27C3" w:rsidRPr="00712F11">
        <w:t xml:space="preserve"> </w:t>
      </w:r>
    </w:p>
    <w:p w14:paraId="7F13E11F" w14:textId="0DFE9F33" w:rsidR="00087C74" w:rsidRPr="00712F11" w:rsidRDefault="2819560F" w:rsidP="00B77100">
      <w:r w:rsidRPr="00712F11">
        <w:t>The</w:t>
      </w:r>
      <w:r w:rsidR="5CB7AA4B" w:rsidRPr="00712F11">
        <w:t xml:space="preserve"> ATS/JRS/ALAT </w:t>
      </w:r>
      <w:r w:rsidR="3EA9B04B" w:rsidRPr="00712F11">
        <w:t xml:space="preserve">and ACCP </w:t>
      </w:r>
      <w:r w:rsidR="5CB7AA4B" w:rsidRPr="00712F11">
        <w:t xml:space="preserve">guidelines </w:t>
      </w:r>
      <w:r w:rsidR="2AB6F7DA" w:rsidRPr="00712F11">
        <w:t xml:space="preserve">are largely in agreement </w:t>
      </w:r>
      <w:r w:rsidR="3EA9B04B" w:rsidRPr="00712F11">
        <w:t xml:space="preserve">on the imaging features of HP. </w:t>
      </w:r>
      <w:r w:rsidR="36E0AEF6" w:rsidRPr="00712F11">
        <w:t xml:space="preserve">Both guidelines identify four </w:t>
      </w:r>
      <w:r w:rsidR="1547C110" w:rsidRPr="00712F11">
        <w:t xml:space="preserve">primary imaging findings </w:t>
      </w:r>
      <w:r w:rsidR="2DE4B800" w:rsidRPr="00712F11">
        <w:t>associated with HP</w:t>
      </w:r>
      <w:r w:rsidR="2D299E27" w:rsidRPr="00712F11">
        <w:t>.</w:t>
      </w:r>
      <w:r w:rsidR="07691D07" w:rsidRPr="00712F11">
        <w:t xml:space="preserve"> </w:t>
      </w:r>
      <w:r w:rsidR="6CD8EB2A" w:rsidRPr="00712F11">
        <w:t>They</w:t>
      </w:r>
      <w:r w:rsidR="6A5BF3A7" w:rsidRPr="00712F11">
        <w:t xml:space="preserve"> </w:t>
      </w:r>
      <w:r w:rsidR="250CF12E" w:rsidRPr="00712F11">
        <w:t xml:space="preserve">also </w:t>
      </w:r>
      <w:r w:rsidR="6A5BF3A7" w:rsidRPr="00712F11">
        <w:t xml:space="preserve">both recommend classification of CT findings into two or three </w:t>
      </w:r>
      <w:r w:rsidR="134F99CB" w:rsidRPr="00712F11">
        <w:t>subcategories</w:t>
      </w:r>
      <w:r w:rsidR="6A5BF3A7" w:rsidRPr="00712F11">
        <w:t xml:space="preserve"> (typical HP, compatible with HP, and indeterminate for HP), though with different criteria</w:t>
      </w:r>
      <w:r w:rsidR="63BFF332" w:rsidRPr="00712F11">
        <w:t xml:space="preserve"> </w:t>
      </w:r>
      <w:r w:rsidR="02A5458F" w:rsidRPr="00712F11">
        <w:t>(</w:t>
      </w:r>
      <w:r w:rsidR="6A5BF3A7" w:rsidRPr="00712F11">
        <w:t>Table</w:t>
      </w:r>
      <w:r w:rsidR="62A65BFC" w:rsidRPr="00712F11">
        <w:t>s</w:t>
      </w:r>
      <w:r w:rsidR="6A5BF3A7" w:rsidRPr="00712F11">
        <w:t xml:space="preserve"> 1</w:t>
      </w:r>
      <w:r w:rsidR="0CF8FD20" w:rsidRPr="00712F11">
        <w:t>-</w:t>
      </w:r>
      <w:r w:rsidR="6A5BF3A7" w:rsidRPr="00712F11">
        <w:t>2</w:t>
      </w:r>
      <w:r w:rsidR="0B2CF504" w:rsidRPr="00712F11">
        <w:t>)</w:t>
      </w:r>
      <w:r w:rsidR="6A5BF3A7" w:rsidRPr="00712F11">
        <w:t xml:space="preserve">. </w:t>
      </w:r>
      <w:r w:rsidR="2170A378" w:rsidRPr="00712F11">
        <w:t>The lack of absolute consensus on imaging findings is unsurprising given the known variability in appearance</w:t>
      </w:r>
      <w:r w:rsidR="2628063A" w:rsidRPr="00712F11">
        <w:t>, the fact that no</w:t>
      </w:r>
      <w:r w:rsidR="0D11EEA6" w:rsidRPr="00712F11">
        <w:t xml:space="preserve">ne of the CT features of HP </w:t>
      </w:r>
      <w:r w:rsidR="54D8A846" w:rsidRPr="00712F11">
        <w:t xml:space="preserve">is </w:t>
      </w:r>
      <w:r w:rsidR="0D11EEA6" w:rsidRPr="00712F11">
        <w:t xml:space="preserve">specific, </w:t>
      </w:r>
      <w:r w:rsidR="0A9A0688" w:rsidRPr="00712F11">
        <w:t xml:space="preserve">and </w:t>
      </w:r>
      <w:r w:rsidR="30E469C5" w:rsidRPr="00712F11">
        <w:t xml:space="preserve">that </w:t>
      </w:r>
      <w:r w:rsidR="0A9A0688" w:rsidRPr="00712F11">
        <w:t xml:space="preserve">none </w:t>
      </w:r>
      <w:r w:rsidR="6F91CCE7" w:rsidRPr="00712F11">
        <w:t xml:space="preserve">is </w:t>
      </w:r>
      <w:r w:rsidR="0D11EEA6" w:rsidRPr="00712F11">
        <w:t>required</w:t>
      </w:r>
      <w:r w:rsidR="5FAB47A5" w:rsidRPr="00712F11">
        <w:t xml:space="preserve"> for diagnosis</w:t>
      </w:r>
      <w:r w:rsidR="0D11EEA6" w:rsidRPr="00712F11">
        <w:t>.</w:t>
      </w:r>
    </w:p>
    <w:p w14:paraId="4F5EEEBB" w14:textId="5DD8A2D6" w:rsidR="00222BA2" w:rsidRPr="00712F11" w:rsidRDefault="7E3CC870" w:rsidP="00B77100">
      <w:r w:rsidRPr="00712F11">
        <w:t xml:space="preserve">There are differences </w:t>
      </w:r>
      <w:r w:rsidR="07026CE7" w:rsidRPr="00712F11">
        <w:t xml:space="preserve">between the </w:t>
      </w:r>
      <w:r w:rsidR="3B02276D" w:rsidRPr="00712F11">
        <w:t xml:space="preserve">imaging analysis </w:t>
      </w:r>
      <w:r w:rsidR="00E38C3C" w:rsidRPr="00712F11">
        <w:t>criteria in the guidelines</w:t>
      </w:r>
      <w:r w:rsidR="3DAB647D" w:rsidRPr="00712F11">
        <w:t>,</w:t>
      </w:r>
      <w:r w:rsidR="0C60FF1F" w:rsidRPr="00712F11">
        <w:t xml:space="preserve"> and research comparing the two is ongoing.</w:t>
      </w:r>
      <w:r w:rsidR="678FC96E" w:rsidRPr="00712F11">
        <w:t xml:space="preserve"> </w:t>
      </w:r>
      <w:proofErr w:type="spellStart"/>
      <w:r w:rsidR="7B0C1D0B" w:rsidRPr="00712F11">
        <w:t>Chelala</w:t>
      </w:r>
      <w:proofErr w:type="spellEnd"/>
      <w:r w:rsidR="7B0C1D0B" w:rsidRPr="00712F11">
        <w:t xml:space="preserve"> et al</w:t>
      </w:r>
      <w:r w:rsidR="5D5523D4" w:rsidRPr="00712F11">
        <w:t>.</w:t>
      </w:r>
      <w:r w:rsidR="7B0C1D0B" w:rsidRPr="00712F11">
        <w:t xml:space="preserve"> </w:t>
      </w:r>
      <w:r w:rsidR="6A236BDB" w:rsidRPr="00712F11">
        <w:t xml:space="preserve">recently </w:t>
      </w:r>
      <w:r w:rsidR="7B0C1D0B" w:rsidRPr="00712F11">
        <w:t>published a</w:t>
      </w:r>
      <w:r w:rsidR="6A236BDB" w:rsidRPr="00712F11">
        <w:t xml:space="preserve"> </w:t>
      </w:r>
      <w:r w:rsidR="38F64C4E" w:rsidRPr="00712F11">
        <w:t>comparative</w:t>
      </w:r>
      <w:r w:rsidR="7B0C1D0B" w:rsidRPr="00712F11">
        <w:t xml:space="preserve"> analysis</w:t>
      </w:r>
      <w:r w:rsidR="38F64C4E" w:rsidRPr="00712F11">
        <w:t xml:space="preserve"> with a single</w:t>
      </w:r>
      <w:r w:rsidR="1F105525" w:rsidRPr="00712F11">
        <w:t xml:space="preserve"> </w:t>
      </w:r>
      <w:r w:rsidR="38F64C4E" w:rsidRPr="00712F11">
        <w:t xml:space="preserve">center cohort of </w:t>
      </w:r>
      <w:r w:rsidR="76CC63C3" w:rsidRPr="00712F11">
        <w:t xml:space="preserve">297 patients </w:t>
      </w:r>
      <w:r w:rsidR="4BFB585B" w:rsidRPr="00712F11">
        <w:t xml:space="preserve">in the United States </w:t>
      </w:r>
      <w:r w:rsidR="38F64C4E" w:rsidRPr="00712F11">
        <w:t xml:space="preserve">with </w:t>
      </w:r>
      <w:r w:rsidR="3F38B1FC" w:rsidRPr="00712F11">
        <w:t>ILD</w:t>
      </w:r>
      <w:r w:rsidR="38F64C4E" w:rsidRPr="00712F11">
        <w:t xml:space="preserve"> </w:t>
      </w:r>
      <w:r w:rsidR="76CC63C3" w:rsidRPr="00712F11">
        <w:t>(200 with HP</w:t>
      </w:r>
      <w:r w:rsidR="38F64C4E" w:rsidRPr="00712F11">
        <w:t>)</w:t>
      </w:r>
      <w:r w:rsidR="6A236BDB" w:rsidRPr="00712F11">
        <w:t>.</w:t>
      </w:r>
      <w:r w:rsidRPr="00712F11">
        <w:fldChar w:fldCharType="begin">
          <w:fldData xml:space="preserve">PEVuZE5vdGU+PENpdGU+PEF1dGhvcj5DaGVsYWxhPC9BdXRob3I+PFllYXI+MjAyNDwvWWVhcj48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</w:fldData>
        </w:fldChar>
      </w:r>
      <w:r w:rsidRPr="00712F11">
        <w:instrText xml:space="preserve"> ADDIN EN.CITE </w:instrText>
      </w:r>
      <w:r w:rsidRPr="00712F11">
        <w:fldChar w:fldCharType="begin">
          <w:fldData xml:space="preserve">PEVuZE5vdGU+PENpdGU+PEF1dGhvcj5DaGVsYWxhPC9BdXRob3I+PFllYXI+MjAyNDwvWWVhcj48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</w:fldData>
        </w:fldChar>
      </w:r>
      <w:r w:rsidRPr="00712F11">
        <w:instrText xml:space="preserve"> ADDIN EN.CITE.DATA </w:instrText>
      </w:r>
      <w:r w:rsidRPr="00712F11">
        <w:fldChar w:fldCharType="end"/>
      </w:r>
      <w:r w:rsidRPr="00712F11">
        <w:fldChar w:fldCharType="separate"/>
      </w:r>
      <w:r w:rsidR="0043658C" w:rsidRPr="00712F11">
        <w:rPr>
          <w:noProof/>
          <w:vertAlign w:val="superscript"/>
        </w:rPr>
        <w:t>5</w:t>
      </w:r>
      <w:r w:rsidRPr="00712F11">
        <w:fldChar w:fldCharType="end"/>
      </w:r>
      <w:r w:rsidR="4BFB585B" w:rsidRPr="00712F11">
        <w:t xml:space="preserve"> </w:t>
      </w:r>
      <w:proofErr w:type="spellStart"/>
      <w:r w:rsidR="4BFB585B" w:rsidRPr="00712F11">
        <w:t>Shalmon</w:t>
      </w:r>
      <w:proofErr w:type="spellEnd"/>
      <w:r w:rsidR="417F4225" w:rsidRPr="00712F11">
        <w:t xml:space="preserve"> et al</w:t>
      </w:r>
      <w:r w:rsidR="79B72DC5" w:rsidRPr="00712F11">
        <w:t>.</w:t>
      </w:r>
      <w:r w:rsidR="417F4225" w:rsidRPr="00712F11">
        <w:t xml:space="preserve"> </w:t>
      </w:r>
      <w:r w:rsidR="121E3555" w:rsidRPr="00712F11">
        <w:t xml:space="preserve">also </w:t>
      </w:r>
      <w:r w:rsidR="417F4225" w:rsidRPr="00712F11">
        <w:t xml:space="preserve">recently published </w:t>
      </w:r>
      <w:r w:rsidR="121E3555" w:rsidRPr="00712F11">
        <w:t>a</w:t>
      </w:r>
      <w:r w:rsidR="417F4225" w:rsidRPr="00712F11">
        <w:t xml:space="preserve"> comparative analysis </w:t>
      </w:r>
      <w:r w:rsidR="06F8F574" w:rsidRPr="00712F11">
        <w:t>with a multi</w:t>
      </w:r>
      <w:r w:rsidR="1F105525" w:rsidRPr="00712F11">
        <w:t>center cohort of 4</w:t>
      </w:r>
      <w:r w:rsidR="6B0D1FFA" w:rsidRPr="00712F11">
        <w:t>36</w:t>
      </w:r>
      <w:r w:rsidR="39D07839" w:rsidRPr="00712F11">
        <w:t xml:space="preserve"> patients</w:t>
      </w:r>
      <w:r w:rsidR="6B0D1FFA" w:rsidRPr="00712F11">
        <w:t xml:space="preserve"> in Israel with </w:t>
      </w:r>
      <w:r w:rsidR="01866D33" w:rsidRPr="00712F11">
        <w:t>ILD (</w:t>
      </w:r>
      <w:r w:rsidR="5521C532" w:rsidRPr="00712F11">
        <w:t>56 with HP).</w:t>
      </w:r>
      <w:r w:rsidRPr="00712F11">
        <w:fldChar w:fldCharType="begin">
          <w:fldData xml:space="preserve">PEVuZE5vdGU+PENpdGU+PEF1dGhvcj5TaGFsbW9uPC9BdXRob3I+PFllYXI+MjAyNTwvWWVhcj48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</w:fldData>
        </w:fldChar>
      </w:r>
      <w:r w:rsidRPr="00712F11">
        <w:instrText xml:space="preserve"> ADDIN EN.CITE </w:instrText>
      </w:r>
      <w:r w:rsidRPr="00712F11">
        <w:fldChar w:fldCharType="begin">
          <w:fldData xml:space="preserve">PEVuZE5vdGU+PENpdGU+PEF1dGhvcj5TaGFsbW9uPC9BdXRob3I+PFllYXI+MjAyNTwvWWVhcj48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</w:fldData>
        </w:fldChar>
      </w:r>
      <w:r w:rsidRPr="00712F11">
        <w:instrText xml:space="preserve"> ADDIN EN.CITE.DATA </w:instrText>
      </w:r>
      <w:r w:rsidRPr="00712F11">
        <w:fldChar w:fldCharType="end"/>
      </w:r>
      <w:r w:rsidRPr="00712F11">
        <w:fldChar w:fldCharType="separate"/>
      </w:r>
      <w:r w:rsidR="0043658C" w:rsidRPr="00712F11">
        <w:rPr>
          <w:noProof/>
          <w:vertAlign w:val="superscript"/>
        </w:rPr>
        <w:t>6</w:t>
      </w:r>
      <w:r w:rsidRPr="00712F11">
        <w:fldChar w:fldCharType="end"/>
      </w:r>
      <w:r w:rsidR="44F031FA" w:rsidRPr="00712F11">
        <w:t xml:space="preserve"> </w:t>
      </w:r>
      <w:r w:rsidR="008D4378" w:rsidRPr="00712F11">
        <w:t>Though the sample sizes are small</w:t>
      </w:r>
      <w:r w:rsidR="0045492B" w:rsidRPr="00712F11">
        <w:t>,</w:t>
      </w:r>
      <w:r w:rsidR="008D4378" w:rsidRPr="00712F11">
        <w:t xml:space="preserve"> </w:t>
      </w:r>
      <w:r w:rsidR="00E50481" w:rsidRPr="00712F11">
        <w:t>t</w:t>
      </w:r>
      <w:r w:rsidR="00DF4726" w:rsidRPr="00712F11">
        <w:t>heir data suggests that the guidelines perform similarly</w:t>
      </w:r>
      <w:r w:rsidR="0038722E" w:rsidRPr="00712F11">
        <w:t>, particularly</w:t>
      </w:r>
      <w:r w:rsidR="00280543" w:rsidRPr="00712F11">
        <w:t xml:space="preserve"> when </w:t>
      </w:r>
      <w:r w:rsidR="009D6227" w:rsidRPr="00712F11">
        <w:t xml:space="preserve">“typical HP” and “compatible with HP” are </w:t>
      </w:r>
      <w:r w:rsidR="0038722E" w:rsidRPr="00712F11">
        <w:t xml:space="preserve">analyzed </w:t>
      </w:r>
      <w:r w:rsidR="009D6227" w:rsidRPr="00712F11">
        <w:t>a</w:t>
      </w:r>
      <w:r w:rsidR="0038722E" w:rsidRPr="00712F11">
        <w:t>s</w:t>
      </w:r>
      <w:r w:rsidR="009D6227" w:rsidRPr="00712F11">
        <w:t xml:space="preserve"> </w:t>
      </w:r>
      <w:r w:rsidR="2FE72380" w:rsidRPr="00712F11">
        <w:t xml:space="preserve">a </w:t>
      </w:r>
      <w:r w:rsidR="009D6227" w:rsidRPr="00712F11">
        <w:t>single group</w:t>
      </w:r>
      <w:r w:rsidR="009F3AA3" w:rsidRPr="00712F11">
        <w:t>.</w:t>
      </w:r>
      <w:r w:rsidR="00A173AB" w:rsidRPr="00712F11">
        <w:t xml:space="preserve"> </w:t>
      </w:r>
      <w:r w:rsidR="00E62F83" w:rsidRPr="00712F11">
        <w:t>However</w:t>
      </w:r>
      <w:r w:rsidR="007F0B3C" w:rsidRPr="00712F11">
        <w:t>,</w:t>
      </w:r>
      <w:r w:rsidR="00E62F83" w:rsidRPr="00712F11">
        <w:t xml:space="preserve"> </w:t>
      </w:r>
      <w:proofErr w:type="spellStart"/>
      <w:r w:rsidR="00E50481" w:rsidRPr="00712F11">
        <w:t>Chelala</w:t>
      </w:r>
      <w:proofErr w:type="spellEnd"/>
      <w:r w:rsidR="00E50481" w:rsidRPr="00712F11">
        <w:t xml:space="preserve"> et al. </w:t>
      </w:r>
      <w:r w:rsidR="00CA76F9" w:rsidRPr="00712F11">
        <w:t xml:space="preserve">made the important observation that </w:t>
      </w:r>
      <w:r w:rsidR="00D36B1E" w:rsidRPr="00712F11">
        <w:t>accuracy varies with disease prevalence</w:t>
      </w:r>
      <w:r w:rsidR="00895903" w:rsidRPr="00712F11">
        <w:t xml:space="preserve">, with </w:t>
      </w:r>
      <w:r w:rsidR="004E2F31" w:rsidRPr="00712F11">
        <w:t xml:space="preserve">the ACCP guidelines having an </w:t>
      </w:r>
      <w:r w:rsidR="007300FE" w:rsidRPr="00712F11">
        <w:t>advantage</w:t>
      </w:r>
      <w:r w:rsidR="004E2F31" w:rsidRPr="00712F11">
        <w:t xml:space="preserve"> in high prevalence </w:t>
      </w:r>
      <w:r w:rsidR="001A02E2" w:rsidRPr="00712F11">
        <w:t xml:space="preserve">settings and ATS/JRS/ALAT guidelines </w:t>
      </w:r>
      <w:r w:rsidR="002047C7" w:rsidRPr="00712F11">
        <w:t>having an advantage in low prevalence settings.</w:t>
      </w:r>
      <w:r w:rsidRPr="00712F11">
        <w:fldChar w:fldCharType="begin">
          <w:fldData xml:space="preserve">PEVuZE5vdGU+PENpdGU+PEF1dGhvcj5DaGVsYWxhPC9BdXRob3I+PFllYXI+MjAyNDwvWWVhcj48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</w:fldData>
        </w:fldChar>
      </w:r>
      <w:r w:rsidRPr="00712F11">
        <w:instrText xml:space="preserve"> ADDIN EN.CITE </w:instrText>
      </w:r>
      <w:r w:rsidRPr="00712F11">
        <w:fldChar w:fldCharType="begin">
          <w:fldData xml:space="preserve">PEVuZE5vdGU+PENpdGU+PEF1dGhvcj5DaGVsYWxhPC9BdXRob3I+PFllYXI+MjAyNDwvWWVhcj48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</w:fldData>
        </w:fldChar>
      </w:r>
      <w:r w:rsidRPr="00712F11">
        <w:instrText xml:space="preserve"> ADDIN EN.CITE.DATA </w:instrText>
      </w:r>
      <w:r w:rsidRPr="00712F11">
        <w:fldChar w:fldCharType="end"/>
      </w:r>
      <w:r w:rsidRPr="00712F11">
        <w:fldChar w:fldCharType="separate"/>
      </w:r>
      <w:r w:rsidR="0043658C" w:rsidRPr="00712F11">
        <w:rPr>
          <w:noProof/>
          <w:vertAlign w:val="superscript"/>
        </w:rPr>
        <w:t>5</w:t>
      </w:r>
      <w:r w:rsidRPr="00712F11">
        <w:fldChar w:fldCharType="end"/>
      </w:r>
      <w:r w:rsidR="002047C7" w:rsidRPr="00712F11">
        <w:t xml:space="preserve"> </w:t>
      </w:r>
      <w:r w:rsidR="44F031FA" w:rsidRPr="00712F11">
        <w:t xml:space="preserve">While the </w:t>
      </w:r>
      <w:r w:rsidR="2BEF45E9" w:rsidRPr="00712F11">
        <w:t xml:space="preserve">performance of the guidelines as a whole will not be discussed </w:t>
      </w:r>
      <w:r w:rsidR="002047C7" w:rsidRPr="00712F11">
        <w:t xml:space="preserve">in detail </w:t>
      </w:r>
      <w:r w:rsidR="2BEF45E9" w:rsidRPr="00712F11">
        <w:t>here</w:t>
      </w:r>
      <w:r w:rsidR="44F031FA" w:rsidRPr="00712F11">
        <w:t xml:space="preserve">, </w:t>
      </w:r>
      <w:r w:rsidR="21B11594" w:rsidRPr="00712F11">
        <w:t>these s</w:t>
      </w:r>
      <w:r w:rsidR="3F52655F" w:rsidRPr="00712F11">
        <w:t xml:space="preserve">tudies also </w:t>
      </w:r>
      <w:r w:rsidR="495DCB83" w:rsidRPr="00712F11">
        <w:t xml:space="preserve">performed additional analyses on </w:t>
      </w:r>
      <w:r w:rsidR="1DF19016" w:rsidRPr="00712F11">
        <w:t>the four</w:t>
      </w:r>
      <w:r w:rsidR="0006CD34" w:rsidRPr="00712F11">
        <w:t xml:space="preserve"> HP-compatible features</w:t>
      </w:r>
      <w:r w:rsidR="1DF19016" w:rsidRPr="00712F11">
        <w:t xml:space="preserve"> </w:t>
      </w:r>
      <w:r w:rsidR="0CFC9583" w:rsidRPr="00712F11">
        <w:t>(</w:t>
      </w:r>
      <w:r w:rsidR="1DF19016" w:rsidRPr="00712F11">
        <w:t>HPCF</w:t>
      </w:r>
      <w:r w:rsidR="7DF988DE" w:rsidRPr="00712F11">
        <w:t>)</w:t>
      </w:r>
      <w:r w:rsidR="1DF19016" w:rsidRPr="00712F11">
        <w:t xml:space="preserve"> </w:t>
      </w:r>
      <w:r w:rsidR="46420CCB" w:rsidRPr="00712F11">
        <w:t xml:space="preserve">that </w:t>
      </w:r>
      <w:r w:rsidR="26579457" w:rsidRPr="00712F11">
        <w:t>will be referenced throughout this review</w:t>
      </w:r>
      <w:r w:rsidR="00E62F83" w:rsidRPr="00712F11">
        <w:t xml:space="preserve">: </w:t>
      </w:r>
      <w:r w:rsidR="00D600A6" w:rsidRPr="00712F11">
        <w:t>m</w:t>
      </w:r>
      <w:r w:rsidR="00E62F83" w:rsidRPr="00712F11">
        <w:t xml:space="preserve">osaic attenuation, air trapping, </w:t>
      </w:r>
      <w:r w:rsidR="00D600A6" w:rsidRPr="00712F11">
        <w:t>ground-glass opacity</w:t>
      </w:r>
      <w:r w:rsidR="0FBB9D26" w:rsidRPr="00712F11">
        <w:t xml:space="preserve"> (GGO)</w:t>
      </w:r>
      <w:r w:rsidR="00D600A6" w:rsidRPr="00712F11">
        <w:t>, and centrilobular nodules</w:t>
      </w:r>
      <w:r w:rsidR="26579457" w:rsidRPr="00712F11">
        <w:t>.</w:t>
      </w:r>
    </w:p>
    <w:p w14:paraId="60BC4B64" w14:textId="44A24939" w:rsidR="00376BD5" w:rsidRPr="00712F11" w:rsidRDefault="00376BD5" w:rsidP="001944DA"/>
    <w:p w14:paraId="4ABFC490" w14:textId="441117FC" w:rsidR="0000567E" w:rsidRPr="00712F11" w:rsidRDefault="0008529E" w:rsidP="0000567E">
      <w:pPr>
        <w:pStyle w:val="Heading1"/>
        <w:rPr>
          <w:color w:val="auto"/>
        </w:rPr>
      </w:pPr>
      <w:r w:rsidRPr="00712F11">
        <w:rPr>
          <w:color w:val="auto"/>
        </w:rPr>
        <w:t>Imaging</w:t>
      </w:r>
    </w:p>
    <w:p w14:paraId="665F7C01" w14:textId="3CA9FB71" w:rsidR="00DF69A8" w:rsidRPr="00712F11" w:rsidRDefault="4F3558C9" w:rsidP="00DF69A8">
      <w:r w:rsidRPr="00712F11">
        <w:t xml:space="preserve">Both the ATS/JRS/ALAT guidelines and ACCP guidelines identify </w:t>
      </w:r>
      <w:r w:rsidR="5BE63935" w:rsidRPr="00712F11">
        <w:t>four HPCF</w:t>
      </w:r>
      <w:r w:rsidRPr="00712F11">
        <w:t xml:space="preserve">: mosaic attenuation, air trapping, </w:t>
      </w:r>
      <w:r w:rsidR="52B773D3" w:rsidRPr="00712F11">
        <w:t>GGO</w:t>
      </w:r>
      <w:r w:rsidRPr="00712F11">
        <w:t xml:space="preserve">, and centrilobular nodules. </w:t>
      </w:r>
      <w:r w:rsidR="32CCC45A" w:rsidRPr="00712F11">
        <w:t>In the context of HP</w:t>
      </w:r>
      <w:r w:rsidR="0887FA43" w:rsidRPr="00712F11">
        <w:t>,</w:t>
      </w:r>
      <w:r w:rsidR="32CCC45A" w:rsidRPr="00712F11">
        <w:t xml:space="preserve"> GGO and mosaic </w:t>
      </w:r>
      <w:r w:rsidR="466FD752" w:rsidRPr="00712F11">
        <w:t>(</w:t>
      </w:r>
      <w:r w:rsidR="0519B5CD" w:rsidRPr="00712F11">
        <w:t xml:space="preserve">specifically </w:t>
      </w:r>
      <w:r w:rsidR="466FD752" w:rsidRPr="00712F11">
        <w:t xml:space="preserve">increased) </w:t>
      </w:r>
      <w:r w:rsidR="32CCC45A" w:rsidRPr="00712F11">
        <w:t xml:space="preserve">attenuation </w:t>
      </w:r>
      <w:r w:rsidR="032C5F14" w:rsidRPr="00712F11">
        <w:t>reflect parenchymal disease</w:t>
      </w:r>
      <w:r w:rsidR="0887FA43" w:rsidRPr="00712F11">
        <w:t xml:space="preserve"> while </w:t>
      </w:r>
      <w:r w:rsidR="032C5F14" w:rsidRPr="00712F11">
        <w:t xml:space="preserve">air trapping and centrilobular nodules </w:t>
      </w:r>
      <w:r w:rsidR="2410A242" w:rsidRPr="00712F11">
        <w:t>reflect small airway disease.</w:t>
      </w:r>
      <w:r w:rsidR="2E0183AD" w:rsidRPr="00712F11">
        <w:t xml:space="preserve"> </w:t>
      </w:r>
      <w:r w:rsidR="48061D6C" w:rsidRPr="00712F11">
        <w:t>F</w:t>
      </w:r>
      <w:r w:rsidR="631B80E2" w:rsidRPr="00712F11">
        <w:t xml:space="preserve">or nonfibrotic HP </w:t>
      </w:r>
      <w:r w:rsidR="720FE02F" w:rsidRPr="00712F11">
        <w:t xml:space="preserve">the </w:t>
      </w:r>
      <w:r w:rsidR="48061D6C" w:rsidRPr="00712F11">
        <w:t xml:space="preserve">ATS/JRS/ALAT </w:t>
      </w:r>
      <w:r w:rsidR="2E0183AD" w:rsidRPr="00712F11">
        <w:t>guideline</w:t>
      </w:r>
      <w:r w:rsidR="720FE02F" w:rsidRPr="00712F11">
        <w:t xml:space="preserve">s </w:t>
      </w:r>
      <w:r w:rsidR="2E0183AD" w:rsidRPr="00712F11">
        <w:t>require</w:t>
      </w:r>
      <w:r w:rsidR="370D5DAE" w:rsidRPr="00712F11">
        <w:t xml:space="preserve"> features of</w:t>
      </w:r>
      <w:r w:rsidR="2E0183AD" w:rsidRPr="00712F11">
        <w:t xml:space="preserve"> </w:t>
      </w:r>
      <w:r w:rsidR="720FE02F" w:rsidRPr="00712F11">
        <w:t>both</w:t>
      </w:r>
      <w:r w:rsidR="4D9D39DB" w:rsidRPr="00712F11">
        <w:t xml:space="preserve"> parenchymal and small airway </w:t>
      </w:r>
      <w:r w:rsidR="21A0B878" w:rsidRPr="00712F11">
        <w:t>disease</w:t>
      </w:r>
      <w:r w:rsidR="4D9D39DB" w:rsidRPr="00712F11">
        <w:t xml:space="preserve"> for </w:t>
      </w:r>
      <w:r w:rsidR="75D8C4B0" w:rsidRPr="00712F11">
        <w:t>“typical HP”</w:t>
      </w:r>
      <w:r w:rsidR="40F13E9A" w:rsidRPr="00712F11">
        <w:t xml:space="preserve"> while</w:t>
      </w:r>
      <w:r w:rsidR="75D8C4B0" w:rsidRPr="00712F11">
        <w:t xml:space="preserve"> </w:t>
      </w:r>
      <w:r w:rsidR="7CB83267" w:rsidRPr="00712F11">
        <w:t>“</w:t>
      </w:r>
      <w:r w:rsidR="40F13E9A" w:rsidRPr="00712F11">
        <w:t>c</w:t>
      </w:r>
      <w:r w:rsidR="7CB83267" w:rsidRPr="00712F11">
        <w:t xml:space="preserve">ompatible with HP” </w:t>
      </w:r>
      <w:r w:rsidR="037088C7" w:rsidRPr="00712F11">
        <w:t xml:space="preserve">includes </w:t>
      </w:r>
      <w:r w:rsidR="2E26C165" w:rsidRPr="00712F11">
        <w:t xml:space="preserve">additional </w:t>
      </w:r>
      <w:r w:rsidR="74E2FD9A" w:rsidRPr="00712F11">
        <w:t>features that have been described in HP: subtle and diffuse GGO</w:t>
      </w:r>
      <w:r w:rsidR="7EFD62BE" w:rsidRPr="00712F11">
        <w:t>, consolidation, and lung cysts</w:t>
      </w:r>
      <w:r w:rsidR="32D9850F" w:rsidRPr="00712F11">
        <w:t xml:space="preserve">. </w:t>
      </w:r>
      <w:r w:rsidR="21A0B878" w:rsidRPr="00712F11">
        <w:t xml:space="preserve">The ACCP guidelines </w:t>
      </w:r>
      <w:r w:rsidR="08E4526E" w:rsidRPr="00712F11">
        <w:t xml:space="preserve">list discrete </w:t>
      </w:r>
      <w:r w:rsidR="4CF47626" w:rsidRPr="00712F11">
        <w:t xml:space="preserve">combinations of HPCF and </w:t>
      </w:r>
      <w:r w:rsidR="5D2AD633" w:rsidRPr="00712F11">
        <w:t>distributions to qualify for each category</w:t>
      </w:r>
      <w:r w:rsidR="0FA78709" w:rsidRPr="00712F11">
        <w:t>.</w:t>
      </w:r>
    </w:p>
    <w:p w14:paraId="3F4D6222" w14:textId="1ED1C56E" w:rsidR="00182413" w:rsidRPr="00712F11" w:rsidRDefault="00E606AC" w:rsidP="00DF69A8">
      <w:r w:rsidRPr="00712F11">
        <w:lastRenderedPageBreak/>
        <w:t xml:space="preserve">For fibrotic HP, </w:t>
      </w:r>
      <w:r w:rsidR="00EB4A1E" w:rsidRPr="00712F11">
        <w:t>t</w:t>
      </w:r>
      <w:r w:rsidR="005232F6" w:rsidRPr="00712F11">
        <w:t xml:space="preserve">he ATS/JRS/ALAT guidelines </w:t>
      </w:r>
      <w:r w:rsidR="00932996" w:rsidRPr="00712F11">
        <w:t xml:space="preserve">require the presence of fibrosis </w:t>
      </w:r>
      <w:r w:rsidR="003061EB" w:rsidRPr="00712F11">
        <w:t>and at least one feature of small airway disease to meet criteria for “typical HP” and “compatible with HP</w:t>
      </w:r>
      <w:r w:rsidR="007E7711" w:rsidRPr="00712F11">
        <w:t>,</w:t>
      </w:r>
      <w:r w:rsidR="003061EB" w:rsidRPr="00712F11">
        <w:t>”</w:t>
      </w:r>
      <w:r w:rsidR="007E7711" w:rsidRPr="00712F11">
        <w:t xml:space="preserve"> with </w:t>
      </w:r>
      <w:r w:rsidR="00DF5585" w:rsidRPr="00712F11">
        <w:t xml:space="preserve">the pattern of fibrosis being the </w:t>
      </w:r>
      <w:r w:rsidR="50BCE587" w:rsidRPr="00712F11">
        <w:t xml:space="preserve">distinguishing </w:t>
      </w:r>
      <w:r w:rsidR="008937D2" w:rsidRPr="00712F11">
        <w:t xml:space="preserve">feature between categories. </w:t>
      </w:r>
      <w:r w:rsidR="004E3A0E" w:rsidRPr="00712F11">
        <w:t>The ACCP guidelines</w:t>
      </w:r>
      <w:r w:rsidR="00EF79CA" w:rsidRPr="00712F11">
        <w:t xml:space="preserve"> simply require any signs of fibrosis</w:t>
      </w:r>
      <w:r w:rsidR="00C761AA" w:rsidRPr="00712F11">
        <w:t xml:space="preserve">, with </w:t>
      </w:r>
      <w:r w:rsidR="00051C9E" w:rsidRPr="00712F11">
        <w:t xml:space="preserve">nonfibrotic </w:t>
      </w:r>
      <w:r w:rsidR="00EA1F7D" w:rsidRPr="00712F11">
        <w:t xml:space="preserve">findings being the differentiating feature between </w:t>
      </w:r>
      <w:r w:rsidR="00054D5B" w:rsidRPr="00712F11">
        <w:t xml:space="preserve">“typical HP” and “compatible with HP” categories. </w:t>
      </w:r>
      <w:r w:rsidR="008C4008" w:rsidRPr="00712F11">
        <w:t xml:space="preserve">Both guidelines also have </w:t>
      </w:r>
      <w:r w:rsidR="00113CB6" w:rsidRPr="00712F11">
        <w:t xml:space="preserve">a category of “indeterminate for </w:t>
      </w:r>
      <w:r w:rsidR="003326CA" w:rsidRPr="00712F11">
        <w:t>HP</w:t>
      </w:r>
      <w:r w:rsidR="06BC6488" w:rsidRPr="00712F11">
        <w:t>,</w:t>
      </w:r>
      <w:r w:rsidR="003326CA" w:rsidRPr="00712F11">
        <w:t xml:space="preserve">” which </w:t>
      </w:r>
      <w:r w:rsidR="00445000" w:rsidRPr="00712F11">
        <w:t xml:space="preserve">is </w:t>
      </w:r>
      <w:r w:rsidR="00C46696" w:rsidRPr="00712F11">
        <w:t xml:space="preserve">lung fibrosis without </w:t>
      </w:r>
      <w:r w:rsidR="00445000" w:rsidRPr="00712F11">
        <w:t>HPCF.</w:t>
      </w:r>
    </w:p>
    <w:p w14:paraId="015371E1" w14:textId="597C9FE9" w:rsidR="00DF69A8" w:rsidRPr="00712F11" w:rsidRDefault="00F62EE6" w:rsidP="00F62EE6">
      <w:pPr>
        <w:pStyle w:val="Heading3"/>
        <w:rPr>
          <w:color w:val="auto"/>
        </w:rPr>
      </w:pPr>
      <w:r w:rsidRPr="00712F11">
        <w:rPr>
          <w:color w:val="auto"/>
        </w:rPr>
        <w:t>Mosaic Attenuation</w:t>
      </w:r>
    </w:p>
    <w:p w14:paraId="77D61154" w14:textId="4A22E920" w:rsidR="00F62EE6" w:rsidRPr="00712F11" w:rsidRDefault="18A27292" w:rsidP="00F62EE6">
      <w:r w:rsidRPr="00712F11">
        <w:t xml:space="preserve">Mosaic attenuation </w:t>
      </w:r>
      <w:r w:rsidR="0977433D" w:rsidRPr="00712F11">
        <w:t xml:space="preserve">refers to </w:t>
      </w:r>
      <w:r w:rsidR="2AB259F4" w:rsidRPr="00712F11">
        <w:t xml:space="preserve">a patchwork of different lung </w:t>
      </w:r>
      <w:r w:rsidR="1D7DDD39" w:rsidRPr="00712F11">
        <w:t>densities at</w:t>
      </w:r>
      <w:r w:rsidR="57197942" w:rsidRPr="00712F11">
        <w:t xml:space="preserve"> the level of the </w:t>
      </w:r>
      <w:r w:rsidR="22B0D08F" w:rsidRPr="00712F11">
        <w:t xml:space="preserve">secondary </w:t>
      </w:r>
      <w:r w:rsidR="57197942" w:rsidRPr="00712F11">
        <w:t>pulmonary lobule</w:t>
      </w:r>
      <w:r w:rsidR="22B07B5A" w:rsidRPr="00712F11">
        <w:t xml:space="preserve"> with sharp demarcation between </w:t>
      </w:r>
      <w:r w:rsidR="5CAABA28" w:rsidRPr="00712F11">
        <w:t xml:space="preserve">densities at the </w:t>
      </w:r>
      <w:r w:rsidR="65991B37" w:rsidRPr="00712F11">
        <w:t>inter</w:t>
      </w:r>
      <w:r w:rsidR="5CAABA28" w:rsidRPr="00712F11">
        <w:t>lobular septa</w:t>
      </w:r>
      <w:r w:rsidR="57197942" w:rsidRPr="00712F11">
        <w:t xml:space="preserve">. </w:t>
      </w:r>
      <w:r w:rsidR="540D8762" w:rsidRPr="00712F11">
        <w:t>In</w:t>
      </w:r>
      <w:r w:rsidR="23561910" w:rsidRPr="00712F11">
        <w:t xml:space="preserve"> </w:t>
      </w:r>
      <w:r w:rsidR="592C5823" w:rsidRPr="00712F11">
        <w:t>nonfibrotic HP</w:t>
      </w:r>
      <w:r w:rsidR="540D8762" w:rsidRPr="00712F11">
        <w:t>, increased attenuation</w:t>
      </w:r>
      <w:r w:rsidR="592C5823" w:rsidRPr="00712F11">
        <w:t xml:space="preserve"> </w:t>
      </w:r>
      <w:r w:rsidR="64BAEE90" w:rsidRPr="00712F11">
        <w:t>is</w:t>
      </w:r>
      <w:r w:rsidR="7AA42066" w:rsidRPr="00712F11">
        <w:t xml:space="preserve"> attributed to </w:t>
      </w:r>
      <w:r w:rsidR="435BADF2" w:rsidRPr="00712F11">
        <w:t>inflammation (parenchymal disease)</w:t>
      </w:r>
      <w:r w:rsidR="6CCD9318" w:rsidRPr="00712F11">
        <w:t>, and</w:t>
      </w:r>
      <w:r w:rsidR="64BAEE90" w:rsidRPr="00712F11">
        <w:t xml:space="preserve"> decreased attenuation is attributed to </w:t>
      </w:r>
      <w:r w:rsidR="14F3F0B4" w:rsidRPr="00712F11">
        <w:t>air trapping (small airway disease)</w:t>
      </w:r>
      <w:r w:rsidR="64BAEE90" w:rsidRPr="00712F11">
        <w:t>.</w:t>
      </w:r>
      <w:r w:rsidR="6DFEA70D" w:rsidRPr="00712F11">
        <w:t xml:space="preserve"> </w:t>
      </w:r>
      <w:r w:rsidR="6172E554" w:rsidRPr="00712F11">
        <w:t>These comparisons are relative to normal lung</w:t>
      </w:r>
      <w:r w:rsidR="06E49442" w:rsidRPr="00712F11">
        <w:t xml:space="preserve">. </w:t>
      </w:r>
      <w:r w:rsidR="7662CFDA" w:rsidRPr="00712F11">
        <w:t>The presence of all three</w:t>
      </w:r>
      <w:r w:rsidR="3608BE8F" w:rsidRPr="00712F11">
        <w:t xml:space="preserve"> is called the three</w:t>
      </w:r>
      <w:r w:rsidR="1C0DEA91" w:rsidRPr="00712F11">
        <w:t>-</w:t>
      </w:r>
      <w:r w:rsidR="3608BE8F" w:rsidRPr="00712F11">
        <w:t>density sign and</w:t>
      </w:r>
      <w:r w:rsidR="79B471C7" w:rsidRPr="00712F11">
        <w:t xml:space="preserve"> </w:t>
      </w:r>
      <w:r w:rsidR="2543AA36" w:rsidRPr="00712F11">
        <w:t xml:space="preserve">is highly </w:t>
      </w:r>
      <w:r w:rsidR="62C25586" w:rsidRPr="00712F11">
        <w:t>suggestive of HP</w:t>
      </w:r>
      <w:r w:rsidR="3B124F90" w:rsidRPr="00712F11">
        <w:t xml:space="preserve"> (Figs. 1-2)</w:t>
      </w:r>
      <w:r w:rsidR="62C25586" w:rsidRPr="00712F11">
        <w:t>.</w:t>
      </w:r>
      <w:r w:rsidR="5ECCA355" w:rsidRPr="00712F11">
        <w:t xml:space="preserve"> </w:t>
      </w:r>
      <w:proofErr w:type="spellStart"/>
      <w:r w:rsidR="20C41628" w:rsidRPr="00712F11">
        <w:t>Chelala</w:t>
      </w:r>
      <w:proofErr w:type="spellEnd"/>
      <w:r w:rsidR="20C41628" w:rsidRPr="00712F11">
        <w:t xml:space="preserve"> et al</w:t>
      </w:r>
      <w:r w:rsidR="3969CFC1" w:rsidRPr="00712F11">
        <w:t>.</w:t>
      </w:r>
      <w:r w:rsidR="20C41628" w:rsidRPr="00712F11">
        <w:t xml:space="preserve"> identified the three</w:t>
      </w:r>
      <w:r w:rsidR="6A905DAF" w:rsidRPr="00712F11">
        <w:t>-</w:t>
      </w:r>
      <w:r w:rsidR="20C41628" w:rsidRPr="00712F11">
        <w:t xml:space="preserve">density sign in </w:t>
      </w:r>
      <w:r w:rsidR="517D7804" w:rsidRPr="00712F11">
        <w:t>44% of HP patients in their cohort</w:t>
      </w:r>
      <w:r w:rsidR="5A35650E" w:rsidRPr="00712F11">
        <w:t>, though without distinction between fibrotic and nonfibrotic HP</w:t>
      </w:r>
      <w:r w:rsidR="517D7804" w:rsidRPr="00712F11">
        <w:t>.</w:t>
      </w:r>
      <w:r w:rsidRPr="00712F11">
        <w:fldChar w:fldCharType="begin">
          <w:fldData xml:space="preserve">PEVuZE5vdGU+PENpdGU+PEF1dGhvcj5DaGVsYWxhPC9BdXRob3I+PFllYXI+MjAyNDwvWWVhcj48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</w:fldData>
        </w:fldChar>
      </w:r>
      <w:r w:rsidR="0043658C" w:rsidRPr="00712F11">
        <w:instrText xml:space="preserve"> ADDIN EN.CITE </w:instrText>
      </w:r>
      <w:r w:rsidR="0043658C" w:rsidRPr="00712F11">
        <w:fldChar w:fldCharType="begin">
          <w:fldData xml:space="preserve">PEVuZE5vdGU+PENpdGU+PEF1dGhvcj5DaGVsYWxhPC9BdXRob3I+PFllYXI+MjAyNDwvWWVhcj48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</w:fldData>
        </w:fldChar>
      </w:r>
      <w:r w:rsidR="0043658C" w:rsidRPr="00712F11">
        <w:instrText xml:space="preserve"> ADDIN EN.CITE.DATA </w:instrText>
      </w:r>
      <w:r w:rsidR="0043658C" w:rsidRPr="00712F11">
        <w:fldChar w:fldCharType="end"/>
      </w:r>
      <w:r w:rsidRPr="00712F11">
        <w:fldChar w:fldCharType="separate"/>
      </w:r>
      <w:r w:rsidR="0043658C" w:rsidRPr="00712F11">
        <w:rPr>
          <w:noProof/>
          <w:vertAlign w:val="superscript"/>
        </w:rPr>
        <w:t>5</w:t>
      </w:r>
      <w:r w:rsidRPr="00712F11">
        <w:fldChar w:fldCharType="end"/>
      </w:r>
      <w:r w:rsidR="517D7804" w:rsidRPr="00712F11">
        <w:t xml:space="preserve"> </w:t>
      </w:r>
      <w:r w:rsidR="62C25586" w:rsidRPr="00712F11">
        <w:t>Mosaic attenuation</w:t>
      </w:r>
      <w:r w:rsidR="7E5B072A" w:rsidRPr="00712F11">
        <w:t xml:space="preserve"> without the three</w:t>
      </w:r>
      <w:r w:rsidR="6C812F43" w:rsidRPr="00712F11">
        <w:t>-</w:t>
      </w:r>
      <w:r w:rsidR="7E5B072A" w:rsidRPr="00712F11">
        <w:t xml:space="preserve">density sign </w:t>
      </w:r>
      <w:r w:rsidR="77FEECF8" w:rsidRPr="00712F11">
        <w:t>also suggests HP but is less specific</w:t>
      </w:r>
      <w:r w:rsidR="1700BAC5" w:rsidRPr="00712F11">
        <w:t xml:space="preserve">. </w:t>
      </w:r>
      <w:proofErr w:type="spellStart"/>
      <w:r w:rsidR="1700BAC5" w:rsidRPr="00712F11">
        <w:t>Shalmon</w:t>
      </w:r>
      <w:proofErr w:type="spellEnd"/>
      <w:r w:rsidR="1700BAC5" w:rsidRPr="00712F11">
        <w:t xml:space="preserve"> et al</w:t>
      </w:r>
      <w:r w:rsidR="3072EA39" w:rsidRPr="00712F11">
        <w:t>.</w:t>
      </w:r>
      <w:r w:rsidR="1700BAC5" w:rsidRPr="00712F11">
        <w:t xml:space="preserve"> </w:t>
      </w:r>
      <w:r w:rsidR="3F5463E5" w:rsidRPr="00712F11">
        <w:t xml:space="preserve">found mosaic attenuation in </w:t>
      </w:r>
      <w:r w:rsidR="592EDEF2" w:rsidRPr="00712F11">
        <w:t>59% of nonfibrotic HP patients in their cohort</w:t>
      </w:r>
      <w:r w:rsidR="2C8A7BD3" w:rsidRPr="00712F11">
        <w:t xml:space="preserve"> and </w:t>
      </w:r>
      <w:r w:rsidR="4493B884" w:rsidRPr="00712F11">
        <w:t>4</w:t>
      </w:r>
      <w:r w:rsidR="2C8A7BD3" w:rsidRPr="00712F11">
        <w:t xml:space="preserve">1% of </w:t>
      </w:r>
      <w:r w:rsidR="4493B884" w:rsidRPr="00712F11">
        <w:t>fibrotic HP patients</w:t>
      </w:r>
      <w:r w:rsidR="592EDEF2" w:rsidRPr="00712F11">
        <w:t>.</w:t>
      </w:r>
      <w:r w:rsidRPr="00712F11">
        <w:fldChar w:fldCharType="begin">
          <w:fldData xml:space="preserve">PEVuZE5vdGU+PENpdGU+PEF1dGhvcj5TaGFsbW9uPC9BdXRob3I+PFllYXI+MjAyNTwvWWVhcj48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</w:fldData>
        </w:fldChar>
      </w:r>
      <w:r w:rsidR="0043658C" w:rsidRPr="00712F11">
        <w:instrText xml:space="preserve"> ADDIN EN.CITE </w:instrText>
      </w:r>
      <w:r w:rsidR="0043658C" w:rsidRPr="00712F11">
        <w:fldChar w:fldCharType="begin">
          <w:fldData xml:space="preserve">PEVuZE5vdGU+PENpdGU+PEF1dGhvcj5TaGFsbW9uPC9BdXRob3I+PFllYXI+MjAyNTwvWWVhcj48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</w:fldData>
        </w:fldChar>
      </w:r>
      <w:r w:rsidR="0043658C" w:rsidRPr="00712F11">
        <w:instrText xml:space="preserve"> ADDIN EN.CITE.DATA </w:instrText>
      </w:r>
      <w:r w:rsidR="0043658C" w:rsidRPr="00712F11">
        <w:fldChar w:fldCharType="end"/>
      </w:r>
      <w:r w:rsidRPr="00712F11">
        <w:fldChar w:fldCharType="separate"/>
      </w:r>
      <w:r w:rsidR="0043658C" w:rsidRPr="00712F11">
        <w:rPr>
          <w:noProof/>
          <w:vertAlign w:val="superscript"/>
        </w:rPr>
        <w:t>6</w:t>
      </w:r>
      <w:r w:rsidRPr="00712F11">
        <w:fldChar w:fldCharType="end"/>
      </w:r>
      <w:r w:rsidR="0275DF2E" w:rsidRPr="00712F11">
        <w:t xml:space="preserve"> </w:t>
      </w:r>
      <w:proofErr w:type="spellStart"/>
      <w:r w:rsidR="0275DF2E" w:rsidRPr="00712F11">
        <w:t>Chelala</w:t>
      </w:r>
      <w:proofErr w:type="spellEnd"/>
      <w:r w:rsidR="0275DF2E" w:rsidRPr="00712F11">
        <w:t xml:space="preserve"> et al</w:t>
      </w:r>
      <w:r w:rsidR="1F8EE6CD" w:rsidRPr="00712F11">
        <w:t>.</w:t>
      </w:r>
      <w:r w:rsidR="0275DF2E" w:rsidRPr="00712F11">
        <w:t xml:space="preserve"> found that </w:t>
      </w:r>
      <w:r w:rsidR="56F7C7DD" w:rsidRPr="00712F11">
        <w:t xml:space="preserve">mosaic attenuation was present in </w:t>
      </w:r>
      <w:r w:rsidR="0B34C0C0" w:rsidRPr="00712F11">
        <w:t>79% of</w:t>
      </w:r>
      <w:r w:rsidR="20014CE3" w:rsidRPr="00712F11">
        <w:t xml:space="preserve"> patients in</w:t>
      </w:r>
      <w:r w:rsidR="0B34C0C0" w:rsidRPr="00712F11">
        <w:t xml:space="preserve"> their cohort</w:t>
      </w:r>
      <w:r w:rsidR="0F969AF8" w:rsidRPr="00712F11">
        <w:t>,</w:t>
      </w:r>
      <w:r w:rsidR="0B34C0C0" w:rsidRPr="00712F11">
        <w:t xml:space="preserve"> though this number </w:t>
      </w:r>
      <w:r w:rsidR="4951A762" w:rsidRPr="00712F11">
        <w:t>combines mosaic attenuation and air trapping and does not distinguish between fibrotic and nonfibrotic HP.</w:t>
      </w:r>
      <w:r w:rsidR="33C61207" w:rsidRPr="00712F11">
        <w:t xml:space="preserve"> Both </w:t>
      </w:r>
      <w:r w:rsidR="089C59E7" w:rsidRPr="00712F11">
        <w:t xml:space="preserve">studies </w:t>
      </w:r>
      <w:r w:rsidR="4193AE37" w:rsidRPr="00712F11">
        <w:t xml:space="preserve">found </w:t>
      </w:r>
      <w:r w:rsidR="1934B9A1" w:rsidRPr="00712F11">
        <w:t xml:space="preserve">mosaic attenuation to be an independent predictor of HP. </w:t>
      </w:r>
    </w:p>
    <w:p w14:paraId="04CC6DEE" w14:textId="5B90C2F8" w:rsidR="00974B8F" w:rsidRPr="00712F11" w:rsidRDefault="003501A5" w:rsidP="003501A5">
      <w:pPr>
        <w:pStyle w:val="Heading3"/>
        <w:rPr>
          <w:color w:val="auto"/>
        </w:rPr>
      </w:pPr>
      <w:r w:rsidRPr="00712F11">
        <w:rPr>
          <w:color w:val="auto"/>
        </w:rPr>
        <w:t>Air Trapping</w:t>
      </w:r>
    </w:p>
    <w:p w14:paraId="419E062B" w14:textId="3BDE45B1" w:rsidR="00DF69A8" w:rsidRPr="00712F11" w:rsidRDefault="0062134F" w:rsidP="00DF69A8">
      <w:r w:rsidRPr="00712F11">
        <w:t xml:space="preserve">Air trapping is one of the </w:t>
      </w:r>
      <w:r w:rsidR="000E68C0" w:rsidRPr="00712F11">
        <w:t xml:space="preserve">possible causes of mosaic attenuation and </w:t>
      </w:r>
      <w:r w:rsidR="000F4153" w:rsidRPr="00712F11">
        <w:t xml:space="preserve">is a necessary component of the three-density sign. It </w:t>
      </w:r>
      <w:r w:rsidR="000E68C0" w:rsidRPr="00712F11">
        <w:t xml:space="preserve">specifically refers to obstruction of the small airways causing </w:t>
      </w:r>
      <w:r w:rsidR="00A66EED" w:rsidRPr="00712F11">
        <w:t>hyperinflation</w:t>
      </w:r>
      <w:r w:rsidR="025F123C" w:rsidRPr="00712F11">
        <w:t xml:space="preserve"> and secondary hypoperfusion</w:t>
      </w:r>
      <w:r w:rsidR="00A66EED" w:rsidRPr="00712F11">
        <w:t xml:space="preserve"> </w:t>
      </w:r>
      <w:r w:rsidR="006D3408" w:rsidRPr="00712F11">
        <w:t xml:space="preserve">(decreased attenuation) </w:t>
      </w:r>
      <w:r w:rsidR="00A66EED" w:rsidRPr="00712F11">
        <w:t xml:space="preserve">of the pulmonary lobules. </w:t>
      </w:r>
      <w:r w:rsidR="00A16244" w:rsidRPr="00712F11">
        <w:t>This is easiest to identify when expiratory CT is performed, sh</w:t>
      </w:r>
      <w:r w:rsidR="000537C5" w:rsidRPr="00712F11">
        <w:t xml:space="preserve">owing static </w:t>
      </w:r>
      <w:r w:rsidR="008A0796" w:rsidRPr="00712F11">
        <w:t xml:space="preserve">size and </w:t>
      </w:r>
      <w:r w:rsidR="000537C5" w:rsidRPr="00712F11">
        <w:t xml:space="preserve">hypoattenuation </w:t>
      </w:r>
      <w:r w:rsidR="00B75266" w:rsidRPr="00712F11">
        <w:t xml:space="preserve">compared to </w:t>
      </w:r>
      <w:r w:rsidR="008A0796" w:rsidRPr="00712F11">
        <w:t>normal</w:t>
      </w:r>
      <w:r w:rsidR="00B75266" w:rsidRPr="00712F11">
        <w:t xml:space="preserve"> lobules which will </w:t>
      </w:r>
      <w:r w:rsidR="00A64ABE" w:rsidRPr="00712F11">
        <w:t>decrease in size and increase in attenuation</w:t>
      </w:r>
      <w:r w:rsidR="626897F4" w:rsidRPr="00712F11">
        <w:t xml:space="preserve"> </w:t>
      </w:r>
      <w:r w:rsidR="00FC3F95" w:rsidRPr="00712F11">
        <w:t>(</w:t>
      </w:r>
      <w:r w:rsidR="12EBB96D" w:rsidRPr="00712F11">
        <w:t>Fig.</w:t>
      </w:r>
      <w:r w:rsidR="00794905" w:rsidRPr="00712F11">
        <w:t xml:space="preserve"> 3</w:t>
      </w:r>
      <w:r w:rsidR="54C2167B" w:rsidRPr="00712F11">
        <w:t>)</w:t>
      </w:r>
      <w:r w:rsidR="00794905" w:rsidRPr="00712F11">
        <w:t xml:space="preserve">. </w:t>
      </w:r>
      <w:r w:rsidR="00C656FB" w:rsidRPr="00712F11">
        <w:t xml:space="preserve">However, </w:t>
      </w:r>
      <w:r w:rsidR="00091586" w:rsidRPr="00712F11">
        <w:t xml:space="preserve">expiratory phase </w:t>
      </w:r>
      <w:r w:rsidR="00C66200" w:rsidRPr="00712F11">
        <w:t>images are not always available. The presence of air trapping can be inferred by the presence of mosaic attenuation</w:t>
      </w:r>
      <w:r w:rsidR="005C43A7" w:rsidRPr="00712F11">
        <w:t xml:space="preserve"> or three</w:t>
      </w:r>
      <w:r w:rsidR="00B50781" w:rsidRPr="00712F11">
        <w:t>-</w:t>
      </w:r>
      <w:r w:rsidR="005C43A7" w:rsidRPr="00712F11">
        <w:t>density sign</w:t>
      </w:r>
      <w:r w:rsidR="00B42C02" w:rsidRPr="00712F11">
        <w:t>.</w:t>
      </w:r>
      <w:r w:rsidRPr="00712F11">
        <w:fldChar w:fldCharType="begin">
          <w:fldData xml:space="preserve">PEVuZE5vdGU+PENpdGU+PEF1dGhvcj5NYWdlZTwvQXV0aG9yPjxZZWFyPjIwMTY8L1llYXI+PFJl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</w:fldData>
        </w:fldChar>
      </w:r>
      <w:r w:rsidR="0043658C" w:rsidRPr="00712F11">
        <w:instrText xml:space="preserve"> ADDIN EN.CITE </w:instrText>
      </w:r>
      <w:r w:rsidR="0043658C" w:rsidRPr="00712F11">
        <w:fldChar w:fldCharType="begin">
          <w:fldData xml:space="preserve">PEVuZE5vdGU+PENpdGU+PEF1dGhvcj5NYWdlZTwvQXV0aG9yPjxZZWFyPjIwMTY8L1llYXI+PFJl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</w:fldData>
        </w:fldChar>
      </w:r>
      <w:r w:rsidR="0043658C" w:rsidRPr="00712F11">
        <w:instrText xml:space="preserve"> ADDIN EN.CITE.DATA </w:instrText>
      </w:r>
      <w:r w:rsidR="0043658C" w:rsidRPr="00712F11">
        <w:fldChar w:fldCharType="end"/>
      </w:r>
      <w:r w:rsidRPr="00712F11">
        <w:fldChar w:fldCharType="separate"/>
      </w:r>
      <w:r w:rsidR="0043658C" w:rsidRPr="00712F11">
        <w:rPr>
          <w:noProof/>
          <w:vertAlign w:val="superscript"/>
        </w:rPr>
        <w:t>7</w:t>
      </w:r>
      <w:r w:rsidRPr="00712F11">
        <w:fldChar w:fldCharType="end"/>
      </w:r>
      <w:r w:rsidR="00B42C02" w:rsidRPr="00712F11">
        <w:t xml:space="preserve"> </w:t>
      </w:r>
      <w:r w:rsidR="673C995E" w:rsidRPr="00712F11">
        <w:t>L</w:t>
      </w:r>
      <w:r w:rsidR="00B70B6B" w:rsidRPr="00712F11">
        <w:t>obules</w:t>
      </w:r>
      <w:r w:rsidR="5C49E1B8" w:rsidRPr="00712F11">
        <w:t xml:space="preserve"> of air trapping</w:t>
      </w:r>
      <w:r w:rsidR="00B70B6B" w:rsidRPr="00712F11">
        <w:t xml:space="preserve"> m</w:t>
      </w:r>
      <w:r w:rsidR="185367A4" w:rsidRPr="00712F11">
        <w:t>a</w:t>
      </w:r>
      <w:r w:rsidR="00B70B6B" w:rsidRPr="00712F11">
        <w:t xml:space="preserve">y </w:t>
      </w:r>
      <w:r w:rsidR="6FAF9840" w:rsidRPr="00712F11">
        <w:t xml:space="preserve">have an </w:t>
      </w:r>
      <w:r w:rsidR="00B70B6B" w:rsidRPr="00712F11">
        <w:t xml:space="preserve">outward bowing of the </w:t>
      </w:r>
      <w:r w:rsidR="3EAC5C11" w:rsidRPr="00712F11">
        <w:t>inter</w:t>
      </w:r>
      <w:r w:rsidR="00ED0189" w:rsidRPr="00712F11">
        <w:t xml:space="preserve">lobular septa </w:t>
      </w:r>
      <w:r w:rsidR="000E74B7" w:rsidRPr="00712F11">
        <w:t xml:space="preserve">due to hyperinflation, </w:t>
      </w:r>
      <w:r w:rsidR="00ED0189" w:rsidRPr="00712F11">
        <w:t>creating a</w:t>
      </w:r>
      <w:r w:rsidR="002D43AB" w:rsidRPr="00712F11">
        <w:t>n arced or</w:t>
      </w:r>
      <w:r w:rsidR="00ED0189" w:rsidRPr="00712F11">
        <w:t xml:space="preserve"> scalloped </w:t>
      </w:r>
      <w:r w:rsidR="002D43AB" w:rsidRPr="00712F11">
        <w:t xml:space="preserve">appearance along their edges. </w:t>
      </w:r>
      <w:proofErr w:type="spellStart"/>
      <w:r w:rsidR="001F22AC" w:rsidRPr="00712F11">
        <w:t>Shalmon</w:t>
      </w:r>
      <w:proofErr w:type="spellEnd"/>
      <w:r w:rsidR="00454E28" w:rsidRPr="00712F11">
        <w:t xml:space="preserve"> </w:t>
      </w:r>
      <w:r w:rsidR="001F22AC" w:rsidRPr="00712F11">
        <w:t>et al</w:t>
      </w:r>
      <w:r w:rsidR="66905D6E" w:rsidRPr="00712F11">
        <w:t>.</w:t>
      </w:r>
      <w:r w:rsidR="001F22AC" w:rsidRPr="00712F11">
        <w:t xml:space="preserve"> reported air trapping in </w:t>
      </w:r>
      <w:r w:rsidR="00052703" w:rsidRPr="00712F11">
        <w:t>73% of patients in their nonfibrotic HP cohort</w:t>
      </w:r>
      <w:r w:rsidR="00FB32B4" w:rsidRPr="00712F11">
        <w:t xml:space="preserve"> and </w:t>
      </w:r>
      <w:r w:rsidR="00614873" w:rsidRPr="00712F11">
        <w:t>53% of their fibrotic HP cohort</w:t>
      </w:r>
      <w:r w:rsidR="00181318" w:rsidRPr="00712F11">
        <w:t>.</w:t>
      </w:r>
      <w:r w:rsidRPr="00712F11">
        <w:fldChar w:fldCharType="begin">
          <w:fldData xml:space="preserve">PEVuZE5vdGU+PENpdGU+PEF1dGhvcj5TaGFsbW9uPC9BdXRob3I+PFllYXI+MjAyNTwvWWVhcj48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</w:fldData>
        </w:fldChar>
      </w:r>
      <w:r w:rsidR="0043658C" w:rsidRPr="00712F11">
        <w:instrText xml:space="preserve"> ADDIN EN.CITE </w:instrText>
      </w:r>
      <w:r w:rsidR="0043658C" w:rsidRPr="00712F11">
        <w:fldChar w:fldCharType="begin">
          <w:fldData xml:space="preserve">PEVuZE5vdGU+PENpdGU+PEF1dGhvcj5TaGFsbW9uPC9BdXRob3I+PFllYXI+MjAyNTwvWWVhcj48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</w:fldData>
        </w:fldChar>
      </w:r>
      <w:r w:rsidR="0043658C" w:rsidRPr="00712F11">
        <w:instrText xml:space="preserve"> ADDIN EN.CITE.DATA </w:instrText>
      </w:r>
      <w:r w:rsidR="0043658C" w:rsidRPr="00712F11">
        <w:fldChar w:fldCharType="end"/>
      </w:r>
      <w:r w:rsidRPr="00712F11">
        <w:fldChar w:fldCharType="separate"/>
      </w:r>
      <w:r w:rsidR="0043658C" w:rsidRPr="00712F11">
        <w:rPr>
          <w:noProof/>
          <w:vertAlign w:val="superscript"/>
        </w:rPr>
        <w:t>6</w:t>
      </w:r>
      <w:r w:rsidRPr="00712F11">
        <w:fldChar w:fldCharType="end"/>
      </w:r>
      <w:r w:rsidR="00181318" w:rsidRPr="00712F11">
        <w:t xml:space="preserve"> </w:t>
      </w:r>
      <w:proofErr w:type="spellStart"/>
      <w:r w:rsidR="00181318" w:rsidRPr="00712F11">
        <w:t>Chelala</w:t>
      </w:r>
      <w:proofErr w:type="spellEnd"/>
      <w:r w:rsidR="00181318" w:rsidRPr="00712F11">
        <w:t xml:space="preserve"> et al</w:t>
      </w:r>
      <w:r w:rsidR="0D6BC8B4" w:rsidRPr="00712F11">
        <w:t>.</w:t>
      </w:r>
      <w:r w:rsidR="00181318" w:rsidRPr="00712F11">
        <w:t xml:space="preserve"> reported air trapping in 79% of their cohort</w:t>
      </w:r>
      <w:r w:rsidR="005562EE" w:rsidRPr="00712F11">
        <w:t xml:space="preserve">, though this was combined with </w:t>
      </w:r>
      <w:r w:rsidR="79420A09" w:rsidRPr="00712F11">
        <w:t xml:space="preserve">mosaic attenuation </w:t>
      </w:r>
      <w:r w:rsidR="005562EE" w:rsidRPr="00712F11">
        <w:t>and does not distinguish between fibrotic and nonfibrotic HP.</w:t>
      </w:r>
      <w:r w:rsidRPr="00712F11">
        <w:fldChar w:fldCharType="begin">
          <w:fldData xml:space="preserve">PEVuZE5vdGU+PENpdGU+PEF1dGhvcj5DaGVsYWxhPC9BdXRob3I+PFllYXI+MjAyNDwvWWVhcj48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</w:fldData>
        </w:fldChar>
      </w:r>
      <w:r w:rsidR="0043658C" w:rsidRPr="00712F11">
        <w:instrText xml:space="preserve"> ADDIN EN.CITE </w:instrText>
      </w:r>
      <w:r w:rsidR="0043658C" w:rsidRPr="00712F11">
        <w:fldChar w:fldCharType="begin">
          <w:fldData xml:space="preserve">PEVuZE5vdGU+PENpdGU+PEF1dGhvcj5DaGVsYWxhPC9BdXRob3I+PFllYXI+MjAyNDwvWWVhcj48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</w:fldData>
        </w:fldChar>
      </w:r>
      <w:r w:rsidR="0043658C" w:rsidRPr="00712F11">
        <w:instrText xml:space="preserve"> ADDIN EN.CITE.DATA </w:instrText>
      </w:r>
      <w:r w:rsidR="0043658C" w:rsidRPr="00712F11">
        <w:fldChar w:fldCharType="end"/>
      </w:r>
      <w:r w:rsidRPr="00712F11">
        <w:fldChar w:fldCharType="separate"/>
      </w:r>
      <w:r w:rsidR="0043658C" w:rsidRPr="00712F11">
        <w:rPr>
          <w:noProof/>
          <w:vertAlign w:val="superscript"/>
        </w:rPr>
        <w:t>5</w:t>
      </w:r>
      <w:r w:rsidRPr="00712F11">
        <w:fldChar w:fldCharType="end"/>
      </w:r>
      <w:r w:rsidR="005753CE" w:rsidRPr="00712F11">
        <w:t xml:space="preserve"> </w:t>
      </w:r>
      <w:r w:rsidR="00AE3C1C" w:rsidRPr="00712F11">
        <w:t xml:space="preserve">Both studies found air trapping to be </w:t>
      </w:r>
      <w:r w:rsidR="006673BC" w:rsidRPr="00712F11">
        <w:t>an independent predictor of HP.</w:t>
      </w:r>
    </w:p>
    <w:p w14:paraId="361947DD" w14:textId="4DF860F9" w:rsidR="001F22AC" w:rsidRPr="00712F11" w:rsidRDefault="00BB1C97" w:rsidP="00BB1C97">
      <w:pPr>
        <w:pStyle w:val="Heading3"/>
        <w:rPr>
          <w:color w:val="auto"/>
        </w:rPr>
      </w:pPr>
      <w:r w:rsidRPr="00712F11">
        <w:rPr>
          <w:color w:val="auto"/>
        </w:rPr>
        <w:t>Ground</w:t>
      </w:r>
      <w:r w:rsidR="7D904AA5" w:rsidRPr="00712F11">
        <w:rPr>
          <w:color w:val="auto"/>
        </w:rPr>
        <w:t>-</w:t>
      </w:r>
      <w:r w:rsidRPr="00712F11">
        <w:rPr>
          <w:color w:val="auto"/>
        </w:rPr>
        <w:t>Glass Opacity</w:t>
      </w:r>
    </w:p>
    <w:p w14:paraId="6458856E" w14:textId="749B0C0D" w:rsidR="001666D0" w:rsidRPr="00712F11" w:rsidRDefault="002328E3" w:rsidP="00BB1C97">
      <w:r w:rsidRPr="00712F11">
        <w:t xml:space="preserve">GGO refers to </w:t>
      </w:r>
      <w:r w:rsidR="0065593C" w:rsidRPr="00712F11">
        <w:t>an</w:t>
      </w:r>
      <w:r w:rsidR="7019CEE1" w:rsidRPr="00712F11">
        <w:t xml:space="preserve"> </w:t>
      </w:r>
      <w:r w:rsidR="0065593C" w:rsidRPr="00712F11">
        <w:t>area of increased attenuation that does not completely obscure the underlying bronchial and vascular structures</w:t>
      </w:r>
      <w:r w:rsidR="009D37BF" w:rsidRPr="00712F11">
        <w:fldChar w:fldCharType="begin">
          <w:fldData xml:space="preserve">PEVuZE5vdGU+PENpdGU+PEF1dGhvcj5CYW5raWVyPC9BdXRob3I+PFllYXI+MjAyNDwvWWVhcj48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</w:fldData>
        </w:fldChar>
      </w:r>
      <w:r w:rsidR="0043658C" w:rsidRPr="00712F11">
        <w:instrText xml:space="preserve"> ADDIN EN.CITE </w:instrText>
      </w:r>
      <w:r w:rsidR="0043658C" w:rsidRPr="00712F11">
        <w:fldChar w:fldCharType="begin">
          <w:fldData xml:space="preserve">PEVuZE5vdGU+PENpdGU+PEF1dGhvcj5CYW5raWVyPC9BdXRob3I+PFllYXI+MjAyNDwvWWVhcj48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</w:fldData>
        </w:fldChar>
      </w:r>
      <w:r w:rsidR="0043658C" w:rsidRPr="00712F11">
        <w:instrText xml:space="preserve"> ADDIN EN.CITE.DATA </w:instrText>
      </w:r>
      <w:r w:rsidR="0043658C" w:rsidRPr="00712F11">
        <w:fldChar w:fldCharType="end"/>
      </w:r>
      <w:r w:rsidR="009D37BF" w:rsidRPr="00712F11">
        <w:fldChar w:fldCharType="separate"/>
      </w:r>
      <w:r w:rsidR="0043658C" w:rsidRPr="00712F11">
        <w:rPr>
          <w:noProof/>
          <w:vertAlign w:val="superscript"/>
        </w:rPr>
        <w:t>8</w:t>
      </w:r>
      <w:r w:rsidR="009D37BF" w:rsidRPr="00712F11">
        <w:fldChar w:fldCharType="end"/>
      </w:r>
      <w:r w:rsidR="7019CEE1" w:rsidRPr="00712F11">
        <w:t xml:space="preserve"> (Fig. 4)</w:t>
      </w:r>
      <w:r w:rsidR="000A770A" w:rsidRPr="00712F11">
        <w:t xml:space="preserve">. </w:t>
      </w:r>
      <w:r w:rsidR="002962B8" w:rsidRPr="00712F11">
        <w:t xml:space="preserve"> </w:t>
      </w:r>
      <w:r w:rsidR="00E06596" w:rsidRPr="00712F11">
        <w:t>It is a possible cause of mosaic attenuation and a necessary component of the three-density sign.</w:t>
      </w:r>
      <w:r w:rsidR="00C94F10" w:rsidRPr="00712F11">
        <w:t xml:space="preserve"> It is caused generally by </w:t>
      </w:r>
      <w:r w:rsidR="31BD48D8" w:rsidRPr="00712F11">
        <w:t xml:space="preserve">anything replacing air </w:t>
      </w:r>
      <w:r w:rsidR="00C94F10" w:rsidRPr="00712F11">
        <w:t>in the alveol</w:t>
      </w:r>
      <w:r w:rsidR="0048043F" w:rsidRPr="00712F11">
        <w:t xml:space="preserve">i </w:t>
      </w:r>
      <w:r w:rsidR="004E0E74" w:rsidRPr="00712F11">
        <w:t xml:space="preserve">or </w:t>
      </w:r>
      <w:proofErr w:type="spellStart"/>
      <w:r w:rsidR="004E0E74" w:rsidRPr="00712F11">
        <w:t>intersti</w:t>
      </w:r>
      <w:r w:rsidR="000E16B5" w:rsidRPr="00712F11">
        <w:t>tium</w:t>
      </w:r>
      <w:proofErr w:type="spellEnd"/>
      <w:r w:rsidR="000E16B5" w:rsidRPr="00712F11">
        <w:t xml:space="preserve"> </w:t>
      </w:r>
      <w:r w:rsidR="0048043F" w:rsidRPr="00712F11">
        <w:t xml:space="preserve">from any source, but </w:t>
      </w:r>
      <w:r w:rsidR="001464C4" w:rsidRPr="00712F11">
        <w:t xml:space="preserve">in the case of HP </w:t>
      </w:r>
      <w:r w:rsidR="00A54127" w:rsidRPr="00712F11">
        <w:t>is representative of inflammation</w:t>
      </w:r>
      <w:r w:rsidR="001464C4" w:rsidRPr="00712F11">
        <w:t xml:space="preserve">. </w:t>
      </w:r>
      <w:r w:rsidR="002E1638" w:rsidRPr="00712F11">
        <w:t>GGO</w:t>
      </w:r>
      <w:r w:rsidR="001A532B" w:rsidRPr="00712F11">
        <w:t xml:space="preserve"> is the most commonly reported imaging finding in nonfibrotic HP, </w:t>
      </w:r>
      <w:r w:rsidR="002054B3" w:rsidRPr="00712F11">
        <w:t xml:space="preserve">with </w:t>
      </w:r>
      <w:proofErr w:type="spellStart"/>
      <w:r w:rsidR="002054B3" w:rsidRPr="00712F11">
        <w:t>Shalmon</w:t>
      </w:r>
      <w:proofErr w:type="spellEnd"/>
      <w:r w:rsidR="002054B3" w:rsidRPr="00712F11">
        <w:t xml:space="preserve"> et al</w:t>
      </w:r>
      <w:r w:rsidR="177C662B" w:rsidRPr="00712F11">
        <w:t>.</w:t>
      </w:r>
      <w:r w:rsidR="002054B3" w:rsidRPr="00712F11">
        <w:t xml:space="preserve"> </w:t>
      </w:r>
      <w:r w:rsidR="00475B17" w:rsidRPr="00712F11">
        <w:t xml:space="preserve">reporting it in 95% </w:t>
      </w:r>
      <w:r w:rsidR="009674ED" w:rsidRPr="00712F11">
        <w:t xml:space="preserve">of their nonfibrotic HP cohort and </w:t>
      </w:r>
      <w:r w:rsidR="00F634E0" w:rsidRPr="00712F11">
        <w:t>76% of their fibrotic HP cohort</w:t>
      </w:r>
      <w:r w:rsidR="00475B17" w:rsidRPr="00712F11">
        <w:t xml:space="preserve">. </w:t>
      </w:r>
      <w:proofErr w:type="spellStart"/>
      <w:r w:rsidR="00DD4CBE" w:rsidRPr="00712F11">
        <w:t>Chelala</w:t>
      </w:r>
      <w:proofErr w:type="spellEnd"/>
      <w:r w:rsidR="00DD4CBE" w:rsidRPr="00712F11">
        <w:t xml:space="preserve"> et al</w:t>
      </w:r>
      <w:r w:rsidR="04944173" w:rsidRPr="00712F11">
        <w:t>.</w:t>
      </w:r>
      <w:r w:rsidR="00DD4CBE" w:rsidRPr="00712F11">
        <w:t xml:space="preserve"> reported </w:t>
      </w:r>
      <w:r w:rsidR="007C05C0" w:rsidRPr="00712F11">
        <w:t>GGO</w:t>
      </w:r>
      <w:r w:rsidR="00DD4CBE" w:rsidRPr="00712F11">
        <w:t xml:space="preserve"> in </w:t>
      </w:r>
      <w:r w:rsidR="004F260E" w:rsidRPr="00712F11">
        <w:t xml:space="preserve">74% of their </w:t>
      </w:r>
      <w:r w:rsidR="0090705A" w:rsidRPr="00712F11">
        <w:t xml:space="preserve">HP </w:t>
      </w:r>
      <w:r w:rsidR="007C05C0" w:rsidRPr="00712F11">
        <w:t>cohort</w:t>
      </w:r>
      <w:r w:rsidR="00AC07A9" w:rsidRPr="00712F11">
        <w:t>, though</w:t>
      </w:r>
      <w:r w:rsidR="00EE4D85" w:rsidRPr="00712F11">
        <w:t xml:space="preserve"> </w:t>
      </w:r>
      <w:r w:rsidR="00DA565D" w:rsidRPr="00712F11">
        <w:t>without distinction between fibrotic and nonfibrotic HP.</w:t>
      </w:r>
      <w:r w:rsidRPr="00712F11">
        <w:fldChar w:fldCharType="begin">
          <w:fldData xml:space="preserve">PEVuZE5vdGU+PENpdGU+PEF1dGhvcj5DaGVsYWxhPC9BdXRob3I+PFllYXI+MjAyNDwvWWVhcj48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</w:fldData>
        </w:fldChar>
      </w:r>
      <w:r w:rsidR="0043658C" w:rsidRPr="00712F11">
        <w:instrText xml:space="preserve"> ADDIN EN.CITE </w:instrText>
      </w:r>
      <w:r w:rsidR="0043658C" w:rsidRPr="00712F11">
        <w:fldChar w:fldCharType="begin">
          <w:fldData xml:space="preserve">PEVuZE5vdGU+PENpdGU+PEF1dGhvcj5DaGVsYWxhPC9BdXRob3I+PFllYXI+MjAyNDwvWWVhcj48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</w:fldData>
        </w:fldChar>
      </w:r>
      <w:r w:rsidR="0043658C" w:rsidRPr="00712F11">
        <w:instrText xml:space="preserve"> ADDIN EN.CITE.DATA </w:instrText>
      </w:r>
      <w:r w:rsidR="0043658C" w:rsidRPr="00712F11">
        <w:fldChar w:fldCharType="end"/>
      </w:r>
      <w:r w:rsidRPr="00712F11">
        <w:fldChar w:fldCharType="separate"/>
      </w:r>
      <w:r w:rsidR="0043658C" w:rsidRPr="00712F11">
        <w:rPr>
          <w:noProof/>
          <w:vertAlign w:val="superscript"/>
        </w:rPr>
        <w:t>5</w:t>
      </w:r>
      <w:r w:rsidRPr="00712F11">
        <w:fldChar w:fldCharType="end"/>
      </w:r>
      <w:r w:rsidR="00EB26CD" w:rsidRPr="00712F11">
        <w:t xml:space="preserve"> Both studies found GGO to be an independent predictor of HP. </w:t>
      </w:r>
    </w:p>
    <w:p w14:paraId="29BAEB02" w14:textId="25EC4671" w:rsidR="00BB1C97" w:rsidRPr="00712F11" w:rsidRDefault="00276C1B" w:rsidP="00276C1B">
      <w:pPr>
        <w:pStyle w:val="Heading3"/>
        <w:rPr>
          <w:color w:val="auto"/>
        </w:rPr>
      </w:pPr>
      <w:r w:rsidRPr="00712F11">
        <w:rPr>
          <w:color w:val="auto"/>
        </w:rPr>
        <w:lastRenderedPageBreak/>
        <w:t>Centrilobular Nodules</w:t>
      </w:r>
    </w:p>
    <w:p w14:paraId="44601039" w14:textId="4DECB7BE" w:rsidR="007C1A1F" w:rsidRPr="00712F11" w:rsidRDefault="000D6886" w:rsidP="007079C6">
      <w:r w:rsidRPr="00712F11">
        <w:t>Centrilobular nodules occur at the center of the secondary pulmonary lobules</w:t>
      </w:r>
      <w:r w:rsidR="006E7847" w:rsidRPr="00712F11">
        <w:t xml:space="preserve"> where the airway and pulmonary </w:t>
      </w:r>
      <w:r w:rsidR="00EC1D17" w:rsidRPr="00712F11">
        <w:t>artery are</w:t>
      </w:r>
      <w:r w:rsidR="006E7847" w:rsidRPr="00712F11">
        <w:t xml:space="preserve"> located</w:t>
      </w:r>
      <w:r w:rsidR="00903CE9" w:rsidRPr="00712F11">
        <w:t xml:space="preserve"> and can be caused by </w:t>
      </w:r>
      <w:r w:rsidR="00FE640D" w:rsidRPr="00712F11">
        <w:t>numerous</w:t>
      </w:r>
      <w:r w:rsidR="009119B9" w:rsidRPr="00712F11">
        <w:t xml:space="preserve"> processes involving </w:t>
      </w:r>
      <w:r w:rsidR="7BECE6EB" w:rsidRPr="00712F11">
        <w:t xml:space="preserve">either of </w:t>
      </w:r>
      <w:r w:rsidR="009119B9" w:rsidRPr="00712F11">
        <w:t>these two structures. In HP</w:t>
      </w:r>
      <w:r w:rsidR="006C6DF6" w:rsidRPr="00712F11">
        <w:t xml:space="preserve">, the nodules represent airway inflammation and are typically diffuse and </w:t>
      </w:r>
      <w:r w:rsidR="00FE640D" w:rsidRPr="00712F11">
        <w:t>ill-defined</w:t>
      </w:r>
      <w:r w:rsidR="13794CC9" w:rsidRPr="00712F11">
        <w:t xml:space="preserve"> (ground-glass attenuation) (Fig. 5)</w:t>
      </w:r>
      <w:r w:rsidR="00FE640D" w:rsidRPr="00712F11">
        <w:t>.</w:t>
      </w:r>
      <w:r w:rsidR="003C3060" w:rsidRPr="00712F11">
        <w:t xml:space="preserve"> </w:t>
      </w:r>
      <w:proofErr w:type="spellStart"/>
      <w:r w:rsidR="00F31E1C" w:rsidRPr="00712F11">
        <w:t>Shalmon</w:t>
      </w:r>
      <w:proofErr w:type="spellEnd"/>
      <w:r w:rsidR="003C3060" w:rsidRPr="00712F11">
        <w:t xml:space="preserve"> </w:t>
      </w:r>
      <w:r w:rsidR="00F31E1C" w:rsidRPr="00712F11">
        <w:t>et al</w:t>
      </w:r>
      <w:r w:rsidR="0458994A" w:rsidRPr="00712F11">
        <w:t>.</w:t>
      </w:r>
      <w:r w:rsidR="00F31E1C" w:rsidRPr="00712F11">
        <w:t xml:space="preserve"> reported centrilobular nodules in 45% of their nonfibrotic HP cohort and 9% of their fibrotic HP cohort.</w:t>
      </w:r>
      <w:r w:rsidRPr="00712F11">
        <w:fldChar w:fldCharType="begin">
          <w:fldData xml:space="preserve">PEVuZE5vdGU+PENpdGU+PEF1dGhvcj5TaGFsbW9uPC9BdXRob3I+PFllYXI+MjAyNTwvWWVhcj48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</w:fldData>
        </w:fldChar>
      </w:r>
      <w:r w:rsidR="0043658C" w:rsidRPr="00712F11">
        <w:instrText xml:space="preserve"> ADDIN EN.CITE </w:instrText>
      </w:r>
      <w:r w:rsidR="0043658C" w:rsidRPr="00712F11">
        <w:fldChar w:fldCharType="begin">
          <w:fldData xml:space="preserve">PEVuZE5vdGU+PENpdGU+PEF1dGhvcj5TaGFsbW9uPC9BdXRob3I+PFllYXI+MjAyNTwvWWVhcj48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</w:fldData>
        </w:fldChar>
      </w:r>
      <w:r w:rsidR="0043658C" w:rsidRPr="00712F11">
        <w:instrText xml:space="preserve"> ADDIN EN.CITE.DATA </w:instrText>
      </w:r>
      <w:r w:rsidR="0043658C" w:rsidRPr="00712F11">
        <w:fldChar w:fldCharType="end"/>
      </w:r>
      <w:r w:rsidRPr="00712F11">
        <w:fldChar w:fldCharType="separate"/>
      </w:r>
      <w:r w:rsidR="0043658C" w:rsidRPr="00712F11">
        <w:rPr>
          <w:noProof/>
          <w:vertAlign w:val="superscript"/>
        </w:rPr>
        <w:t>6</w:t>
      </w:r>
      <w:r w:rsidRPr="00712F11">
        <w:fldChar w:fldCharType="end"/>
      </w:r>
      <w:r w:rsidR="00F31E1C" w:rsidRPr="00712F11">
        <w:t xml:space="preserve"> </w:t>
      </w:r>
      <w:proofErr w:type="spellStart"/>
      <w:r w:rsidR="00D50063" w:rsidRPr="00712F11">
        <w:t>Chelala</w:t>
      </w:r>
      <w:proofErr w:type="spellEnd"/>
      <w:r w:rsidR="00D50063" w:rsidRPr="00712F11">
        <w:t xml:space="preserve"> et al</w:t>
      </w:r>
      <w:r w:rsidR="1CBCECE8" w:rsidRPr="00712F11">
        <w:t>.</w:t>
      </w:r>
      <w:r w:rsidR="00D50063" w:rsidRPr="00712F11">
        <w:t xml:space="preserve"> reported </w:t>
      </w:r>
      <w:r w:rsidR="007A21D1" w:rsidRPr="00712F11">
        <w:t>this finding in 20% of the HP patients in their cohort, though without distinction between fibrotic and nonfibrotic HP.</w:t>
      </w:r>
      <w:r w:rsidRPr="00712F11">
        <w:fldChar w:fldCharType="begin">
          <w:fldData xml:space="preserve">PEVuZE5vdGU+PENpdGU+PEF1dGhvcj5DaGVsYWxhPC9BdXRob3I+PFllYXI+MjAyNDwvWWVhcj48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</w:fldData>
        </w:fldChar>
      </w:r>
      <w:r w:rsidR="0043658C" w:rsidRPr="00712F11">
        <w:instrText xml:space="preserve"> ADDIN EN.CITE </w:instrText>
      </w:r>
      <w:r w:rsidR="0043658C" w:rsidRPr="00712F11">
        <w:fldChar w:fldCharType="begin">
          <w:fldData xml:space="preserve">PEVuZE5vdGU+PENpdGU+PEF1dGhvcj5DaGVsYWxhPC9BdXRob3I+PFllYXI+MjAyNDwvWWVhcj48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</w:fldData>
        </w:fldChar>
      </w:r>
      <w:r w:rsidR="0043658C" w:rsidRPr="00712F11">
        <w:instrText xml:space="preserve"> ADDIN EN.CITE.DATA </w:instrText>
      </w:r>
      <w:r w:rsidR="0043658C" w:rsidRPr="00712F11">
        <w:fldChar w:fldCharType="end"/>
      </w:r>
      <w:r w:rsidRPr="00712F11">
        <w:fldChar w:fldCharType="separate"/>
      </w:r>
      <w:r w:rsidR="0043658C" w:rsidRPr="00712F11">
        <w:rPr>
          <w:noProof/>
          <w:vertAlign w:val="superscript"/>
        </w:rPr>
        <w:t>5</w:t>
      </w:r>
      <w:r w:rsidRPr="00712F11">
        <w:fldChar w:fldCharType="end"/>
      </w:r>
      <w:r w:rsidR="007A21D1" w:rsidRPr="00712F11">
        <w:t xml:space="preserve"> </w:t>
      </w:r>
    </w:p>
    <w:p w14:paraId="47061175" w14:textId="135BD0A5" w:rsidR="009912D9" w:rsidRPr="00712F11" w:rsidRDefault="00D520AE" w:rsidP="00D520AE">
      <w:pPr>
        <w:pStyle w:val="Heading3"/>
        <w:rPr>
          <w:color w:val="auto"/>
        </w:rPr>
      </w:pPr>
      <w:r w:rsidRPr="00712F11">
        <w:rPr>
          <w:color w:val="auto"/>
        </w:rPr>
        <w:t>Fibrosis</w:t>
      </w:r>
    </w:p>
    <w:p w14:paraId="2D0E90DA" w14:textId="08A2BE30" w:rsidR="00696E16" w:rsidRPr="00712F11" w:rsidRDefault="003C39D8" w:rsidP="00D520AE">
      <w:r w:rsidRPr="00712F11">
        <w:t>Fibrosis on CT</w:t>
      </w:r>
      <w:r w:rsidR="00C4434F" w:rsidRPr="00712F11">
        <w:t xml:space="preserve"> takes the form of</w:t>
      </w:r>
      <w:r w:rsidR="000B0A2B" w:rsidRPr="00712F11">
        <w:t>: 1)</w:t>
      </w:r>
      <w:r w:rsidR="00C4434F" w:rsidRPr="00712F11">
        <w:t xml:space="preserve"> </w:t>
      </w:r>
      <w:r w:rsidR="006D46B2" w:rsidRPr="00712F11">
        <w:t>linear opacities (reticulation)</w:t>
      </w:r>
      <w:r w:rsidR="00C4434F" w:rsidRPr="00712F11">
        <w:t xml:space="preserve"> and/or </w:t>
      </w:r>
      <w:r w:rsidR="00C04BA8" w:rsidRPr="00712F11">
        <w:t>GGO</w:t>
      </w:r>
      <w:r w:rsidR="00C4434F" w:rsidRPr="00712F11">
        <w:t xml:space="preserve"> </w:t>
      </w:r>
      <w:r w:rsidR="002B6968" w:rsidRPr="00712F11">
        <w:t xml:space="preserve">when </w:t>
      </w:r>
      <w:r w:rsidR="00C4434F" w:rsidRPr="00712F11">
        <w:t>accompanied by</w:t>
      </w:r>
      <w:r w:rsidR="00C14B89" w:rsidRPr="00712F11">
        <w:t xml:space="preserve"> architectural</w:t>
      </w:r>
      <w:r w:rsidR="00C4434F" w:rsidRPr="00712F11">
        <w:t xml:space="preserve"> lung distortion</w:t>
      </w:r>
      <w:r w:rsidR="005C7CC9" w:rsidRPr="00712F11">
        <w:t>,</w:t>
      </w:r>
      <w:r w:rsidR="00C4434F" w:rsidRPr="00712F11">
        <w:t xml:space="preserve"> </w:t>
      </w:r>
      <w:r w:rsidR="000B0A2B" w:rsidRPr="00712F11">
        <w:t xml:space="preserve">2) </w:t>
      </w:r>
      <w:r w:rsidR="00B961AF" w:rsidRPr="00712F11">
        <w:t>traction bronchiectasis</w:t>
      </w:r>
      <w:r w:rsidR="005C7CC9" w:rsidRPr="00712F11">
        <w:t>,</w:t>
      </w:r>
      <w:r w:rsidR="00B961AF" w:rsidRPr="00712F11">
        <w:t xml:space="preserve"> </w:t>
      </w:r>
      <w:r w:rsidR="00301851" w:rsidRPr="00712F11">
        <w:t>an</w:t>
      </w:r>
      <w:r w:rsidRPr="00712F11">
        <w:t>d</w:t>
      </w:r>
      <w:r w:rsidR="00301851" w:rsidRPr="00712F11">
        <w:t xml:space="preserve"> </w:t>
      </w:r>
      <w:r w:rsidR="000B0A2B" w:rsidRPr="00712F11">
        <w:t xml:space="preserve">3) </w:t>
      </w:r>
      <w:r w:rsidR="00301851" w:rsidRPr="00712F11">
        <w:t>honeycombing.</w:t>
      </w:r>
      <w:r w:rsidR="00301851" w:rsidRPr="00712F11">
        <w:fldChar w:fldCharType="begin">
          <w:fldData xml:space="preserve">PEVuZE5vdGU+PENpdGU+PEF1dGhvcj5SYWdodTwvQXV0aG9yPjxZZWFyPjIwMjA8L1llYXI+PFJl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==
</w:fldData>
        </w:fldChar>
      </w:r>
      <w:r w:rsidR="0043658C" w:rsidRPr="00712F11">
        <w:instrText xml:space="preserve"> ADDIN EN.CITE </w:instrText>
      </w:r>
      <w:r w:rsidR="0043658C" w:rsidRPr="00712F11">
        <w:fldChar w:fldCharType="begin">
          <w:fldData xml:space="preserve">PEVuZE5vdGU+PENpdGU+PEF1dGhvcj5SYWdodTwvQXV0aG9yPjxZZWFyPjIwMjA8L1llYXI+PFJl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==
</w:fldData>
        </w:fldChar>
      </w:r>
      <w:r w:rsidR="0043658C" w:rsidRPr="00712F11">
        <w:instrText xml:space="preserve"> ADDIN EN.CITE.DATA </w:instrText>
      </w:r>
      <w:r w:rsidR="0043658C" w:rsidRPr="00712F11">
        <w:fldChar w:fldCharType="end"/>
      </w:r>
      <w:r w:rsidR="00301851" w:rsidRPr="00712F11">
        <w:fldChar w:fldCharType="separate"/>
      </w:r>
      <w:r w:rsidR="0043658C" w:rsidRPr="00712F11">
        <w:rPr>
          <w:noProof/>
          <w:vertAlign w:val="superscript"/>
        </w:rPr>
        <w:t>1,4</w:t>
      </w:r>
      <w:r w:rsidR="00301851" w:rsidRPr="00712F11">
        <w:fldChar w:fldCharType="end"/>
      </w:r>
      <w:r w:rsidR="0068599A" w:rsidRPr="00712F11">
        <w:t xml:space="preserve"> </w:t>
      </w:r>
      <w:r w:rsidR="002B6968" w:rsidRPr="00712F11">
        <w:t xml:space="preserve">Honeycombing is typically minimal </w:t>
      </w:r>
      <w:r w:rsidR="00D32C61" w:rsidRPr="00712F11">
        <w:t xml:space="preserve">in HP </w:t>
      </w:r>
      <w:r w:rsidR="002B6968" w:rsidRPr="00712F11">
        <w:t>but can be extensive in very advanced disease.</w:t>
      </w:r>
      <w:r w:rsidR="002B6968" w:rsidRPr="00712F11">
        <w:fldChar w:fldCharType="begin">
          <w:fldData xml:space="preserve">PEVuZE5vdGU+PENpdGU+PEF1dGhvcj5SYWdodTwvQXV0aG9yPjxZZWFyPjIwMjA8L1llYXI+PFJl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</w:fldData>
        </w:fldChar>
      </w:r>
      <w:r w:rsidR="002B6968" w:rsidRPr="00712F11">
        <w:instrText xml:space="preserve"> ADDIN EN.CITE </w:instrText>
      </w:r>
      <w:r w:rsidR="002B6968" w:rsidRPr="00712F11">
        <w:fldChar w:fldCharType="begin">
          <w:fldData xml:space="preserve">PEVuZE5vdGU+PENpdGU+PEF1dGhvcj5SYWdodTwvQXV0aG9yPjxZZWFyPjIwMjA8L1llYXI+PFJl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</w:fldData>
        </w:fldChar>
      </w:r>
      <w:r w:rsidR="002B6968" w:rsidRPr="00712F11">
        <w:instrText xml:space="preserve"> ADDIN EN.CITE.DATA </w:instrText>
      </w:r>
      <w:r w:rsidR="002B6968" w:rsidRPr="00712F11">
        <w:fldChar w:fldCharType="end"/>
      </w:r>
      <w:r w:rsidR="002B6968" w:rsidRPr="00712F11">
        <w:fldChar w:fldCharType="separate"/>
      </w:r>
      <w:r w:rsidR="002B6968" w:rsidRPr="00712F11">
        <w:rPr>
          <w:noProof/>
          <w:vertAlign w:val="superscript"/>
        </w:rPr>
        <w:t>1</w:t>
      </w:r>
      <w:r w:rsidR="002B6968" w:rsidRPr="00712F11">
        <w:fldChar w:fldCharType="end"/>
      </w:r>
      <w:r w:rsidR="002B6968" w:rsidRPr="00712F11">
        <w:t xml:space="preserve"> </w:t>
      </w:r>
    </w:p>
    <w:p w14:paraId="05E567C2" w14:textId="61B4397F" w:rsidR="003A0E51" w:rsidRPr="00712F11" w:rsidRDefault="00AD60E6" w:rsidP="009912D9">
      <w:r w:rsidRPr="00712F11">
        <w:t>The pattern of fibrosis i</w:t>
      </w:r>
      <w:r w:rsidR="00610BFC" w:rsidRPr="00712F11">
        <w:t>n HP</w:t>
      </w:r>
      <w:r w:rsidR="00650B93" w:rsidRPr="00712F11">
        <w:t xml:space="preserve"> is variable </w:t>
      </w:r>
      <w:r w:rsidR="00A90B31" w:rsidRPr="00712F11">
        <w:t xml:space="preserve">and overlaps considerably with </w:t>
      </w:r>
      <w:r w:rsidR="00325658" w:rsidRPr="00712F11">
        <w:t xml:space="preserve">other </w:t>
      </w:r>
      <w:r w:rsidR="006D4C60" w:rsidRPr="00712F11">
        <w:t>fibrotic ILDs</w:t>
      </w:r>
      <w:r w:rsidR="008C262A" w:rsidRPr="00712F11">
        <w:t xml:space="preserve">. </w:t>
      </w:r>
      <w:r w:rsidR="00F72F75" w:rsidRPr="00712F11">
        <w:t xml:space="preserve">This is evident </w:t>
      </w:r>
      <w:r w:rsidR="007C026D" w:rsidRPr="00712F11">
        <w:t>by the inclusion of a</w:t>
      </w:r>
      <w:r w:rsidR="00B547CB" w:rsidRPr="00712F11">
        <w:t xml:space="preserve">n “indeterminate for HP” category in both ATS/JRS/ALAT </w:t>
      </w:r>
      <w:r w:rsidR="00053C21" w:rsidRPr="00712F11">
        <w:t>and ACCP guidelines</w:t>
      </w:r>
      <w:r w:rsidR="00C271AB" w:rsidRPr="00712F11">
        <w:t xml:space="preserve">, which require </w:t>
      </w:r>
      <w:r w:rsidR="00B131A5" w:rsidRPr="00712F11">
        <w:t xml:space="preserve">only </w:t>
      </w:r>
      <w:r w:rsidR="00C271AB" w:rsidRPr="00712F11">
        <w:t xml:space="preserve">the presence of fibrosis </w:t>
      </w:r>
      <w:r w:rsidR="00D97450" w:rsidRPr="00712F11">
        <w:t xml:space="preserve">without features suggestive of HP </w:t>
      </w:r>
      <w:r w:rsidR="00C271AB" w:rsidRPr="00712F11">
        <w:t>for inclusion</w:t>
      </w:r>
      <w:r w:rsidR="00741841" w:rsidRPr="00712F11">
        <w:t>.</w:t>
      </w:r>
      <w:r w:rsidR="00C271AB" w:rsidRPr="00712F11">
        <w:t xml:space="preserve"> </w:t>
      </w:r>
      <w:r w:rsidR="00741841" w:rsidRPr="00712F11">
        <w:t>F</w:t>
      </w:r>
      <w:r w:rsidR="001E7061" w:rsidRPr="00712F11">
        <w:t>ibrotic H</w:t>
      </w:r>
      <w:r w:rsidR="00F27992" w:rsidRPr="00712F11">
        <w:t xml:space="preserve">P is always in the differential </w:t>
      </w:r>
      <w:r w:rsidR="348D00AC" w:rsidRPr="00712F11">
        <w:t xml:space="preserve">diagnosis </w:t>
      </w:r>
      <w:r w:rsidR="00F27992" w:rsidRPr="00712F11">
        <w:t>at the outs</w:t>
      </w:r>
      <w:r w:rsidR="00B131A5" w:rsidRPr="00712F11">
        <w:t xml:space="preserve">et of any fibrotic lung disease investigation and cannot be excluded based on imaging alone. </w:t>
      </w:r>
    </w:p>
    <w:p w14:paraId="1D2BA947" w14:textId="50BB9197" w:rsidR="00A938A6" w:rsidRPr="00712F11" w:rsidRDefault="00A938A6" w:rsidP="009912D9">
      <w:r w:rsidRPr="00712F11">
        <w:t xml:space="preserve">In addition to </w:t>
      </w:r>
      <w:r w:rsidR="00C04B83" w:rsidRPr="00712F11">
        <w:t>identifying and describing the pattern of fibrosis, radiologists should also evaluate for progression of fibrosis</w:t>
      </w:r>
      <w:r w:rsidR="00804292" w:rsidRPr="00712F11">
        <w:t xml:space="preserve">. </w:t>
      </w:r>
      <w:r w:rsidR="00557EC9" w:rsidRPr="00712F11">
        <w:t xml:space="preserve">Updated guidelines in 2022 </w:t>
      </w:r>
      <w:r w:rsidR="003A7074" w:rsidRPr="00712F11">
        <w:t xml:space="preserve">from the </w:t>
      </w:r>
      <w:r w:rsidR="00B500BE" w:rsidRPr="00712F11">
        <w:t xml:space="preserve">ATS/JRS/ALAT as well as the European Respiratory society (ERS) </w:t>
      </w:r>
      <w:r w:rsidR="00D7537A" w:rsidRPr="00712F11">
        <w:t xml:space="preserve">now </w:t>
      </w:r>
      <w:r w:rsidR="00497289" w:rsidRPr="00712F11">
        <w:t xml:space="preserve">recognize </w:t>
      </w:r>
      <w:r w:rsidR="00D7537A" w:rsidRPr="00712F11">
        <w:t>progressive pulmonary fibrosis</w:t>
      </w:r>
      <w:r w:rsidR="00F174A4" w:rsidRPr="00712F11">
        <w:t xml:space="preserve"> (PPF)</w:t>
      </w:r>
      <w:r w:rsidR="00D7537A" w:rsidRPr="00712F11">
        <w:t xml:space="preserve"> in ILDs other than</w:t>
      </w:r>
      <w:r w:rsidR="00C04B83" w:rsidRPr="00712F11">
        <w:t xml:space="preserve"> </w:t>
      </w:r>
      <w:r w:rsidR="00A90E5F" w:rsidRPr="00712F11">
        <w:t>idiopathic pulmonary fibrosis (IPF)</w:t>
      </w:r>
      <w:r w:rsidR="00CF6930" w:rsidRPr="00712F11">
        <w:t>, including fibrotic HP</w:t>
      </w:r>
      <w:r w:rsidR="00B051AA" w:rsidRPr="00712F11">
        <w:t>.</w:t>
      </w:r>
      <w:r w:rsidR="00D22162" w:rsidRPr="00712F11">
        <w:fldChar w:fldCharType="begin">
          <w:fldData xml:space="preserve">PEVuZE5vdGU+PENpdGU+PEF1dGhvcj5SYWdodTwvQXV0aG9yPjxZZWFyPjIwMjI8L1llYXI+PFJl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</w:fldData>
        </w:fldChar>
      </w:r>
      <w:r w:rsidR="00D22162" w:rsidRPr="00712F11">
        <w:instrText xml:space="preserve"> ADDIN EN.CITE </w:instrText>
      </w:r>
      <w:r w:rsidR="00D22162" w:rsidRPr="00712F11">
        <w:fldChar w:fldCharType="begin">
          <w:fldData xml:space="preserve">PEVuZE5vdGU+PENpdGU+PEF1dGhvcj5SYWdodTwvQXV0aG9yPjxZZWFyPjIwMjI8L1llYXI+PFJl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</w:fldData>
        </w:fldChar>
      </w:r>
      <w:r w:rsidR="00D22162" w:rsidRPr="00712F11">
        <w:instrText xml:space="preserve"> ADDIN EN.CITE.DATA </w:instrText>
      </w:r>
      <w:r w:rsidR="00D22162" w:rsidRPr="00712F11">
        <w:fldChar w:fldCharType="end"/>
      </w:r>
      <w:r w:rsidR="00D22162" w:rsidRPr="00712F11">
        <w:fldChar w:fldCharType="separate"/>
      </w:r>
      <w:r w:rsidR="00D22162" w:rsidRPr="00712F11">
        <w:rPr>
          <w:noProof/>
          <w:vertAlign w:val="superscript"/>
        </w:rPr>
        <w:t>9</w:t>
      </w:r>
      <w:r w:rsidR="00D22162" w:rsidRPr="00712F11">
        <w:fldChar w:fldCharType="end"/>
      </w:r>
      <w:r w:rsidR="009B6BC9" w:rsidRPr="00712F11">
        <w:t xml:space="preserve"> </w:t>
      </w:r>
      <w:r w:rsidR="005B1807" w:rsidRPr="00712F11">
        <w:t>PPF is defined as at least two of three criteria (worsening symptoms, radiological progression, and physiological progression) occurring within the past year with no alternative explanation</w:t>
      </w:r>
      <w:r w:rsidR="00DE6959" w:rsidRPr="00712F11">
        <w:t>.</w:t>
      </w:r>
      <w:r w:rsidR="00EC5087" w:rsidRPr="00712F11">
        <w:fldChar w:fldCharType="begin">
          <w:fldData xml:space="preserve">PEVuZE5vdGU+PENpdGU+PEF1dGhvcj5SYWdodTwvQXV0aG9yPjxZZWFyPjIwMjI8L1llYXI+PFJl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</w:fldData>
        </w:fldChar>
      </w:r>
      <w:r w:rsidR="00EC5087" w:rsidRPr="00712F11">
        <w:instrText xml:space="preserve"> ADDIN EN.CITE </w:instrText>
      </w:r>
      <w:r w:rsidR="00EC5087" w:rsidRPr="00712F11">
        <w:fldChar w:fldCharType="begin">
          <w:fldData xml:space="preserve">PEVuZE5vdGU+PENpdGU+PEF1dGhvcj5SYWdodTwvQXV0aG9yPjxZZWFyPjIwMjI8L1llYXI+PFJl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</w:fldData>
        </w:fldChar>
      </w:r>
      <w:r w:rsidR="00EC5087" w:rsidRPr="00712F11">
        <w:instrText xml:space="preserve"> ADDIN EN.CITE.DATA </w:instrText>
      </w:r>
      <w:r w:rsidR="00EC5087" w:rsidRPr="00712F11">
        <w:fldChar w:fldCharType="end"/>
      </w:r>
      <w:r w:rsidR="00EC5087" w:rsidRPr="00712F11">
        <w:fldChar w:fldCharType="separate"/>
      </w:r>
      <w:r w:rsidR="00EC5087" w:rsidRPr="00712F11">
        <w:rPr>
          <w:noProof/>
          <w:vertAlign w:val="superscript"/>
        </w:rPr>
        <w:t>9</w:t>
      </w:r>
      <w:r w:rsidR="00EC5087" w:rsidRPr="00712F11">
        <w:fldChar w:fldCharType="end"/>
      </w:r>
      <w:r w:rsidR="00DE6959" w:rsidRPr="00712F11">
        <w:t xml:space="preserve"> </w:t>
      </w:r>
      <w:r w:rsidR="00C8456B" w:rsidRPr="00712F11">
        <w:t xml:space="preserve">While they acknowledge that more research is needed, the guidelines now </w:t>
      </w:r>
      <w:r w:rsidR="0094585F" w:rsidRPr="00712F11">
        <w:t>include a conditional recommendation for anti</w:t>
      </w:r>
      <w:r w:rsidR="009E03DD" w:rsidRPr="00712F11">
        <w:t>fi</w:t>
      </w:r>
      <w:r w:rsidR="0094585F" w:rsidRPr="00712F11">
        <w:t xml:space="preserve">brotic medication use in </w:t>
      </w:r>
      <w:r w:rsidR="00F81CFB" w:rsidRPr="00712F11">
        <w:t>non-</w:t>
      </w:r>
      <w:r w:rsidR="00F94F0A" w:rsidRPr="00712F11">
        <w:t>IPF</w:t>
      </w:r>
      <w:r w:rsidR="00F81CFB" w:rsidRPr="00712F11">
        <w:t xml:space="preserve"> PPF.</w:t>
      </w:r>
      <w:r w:rsidR="00F81CFB" w:rsidRPr="00712F11">
        <w:fldChar w:fldCharType="begin">
          <w:fldData xml:space="preserve">PEVuZE5vdGU+PENpdGU+PEF1dGhvcj5SYWdodTwvQXV0aG9yPjxZZWFyPjIwMjI8L1llYXI+PFJl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</w:fldData>
        </w:fldChar>
      </w:r>
      <w:r w:rsidR="00F81CFB" w:rsidRPr="00712F11">
        <w:instrText xml:space="preserve"> ADDIN EN.CITE </w:instrText>
      </w:r>
      <w:r w:rsidR="00F81CFB" w:rsidRPr="00712F11">
        <w:fldChar w:fldCharType="begin">
          <w:fldData xml:space="preserve">PEVuZE5vdGU+PENpdGU+PEF1dGhvcj5SYWdodTwvQXV0aG9yPjxZZWFyPjIwMjI8L1llYXI+PFJl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</w:fldData>
        </w:fldChar>
      </w:r>
      <w:r w:rsidR="00F81CFB" w:rsidRPr="00712F11">
        <w:instrText xml:space="preserve"> ADDIN EN.CITE.DATA </w:instrText>
      </w:r>
      <w:r w:rsidR="00F81CFB" w:rsidRPr="00712F11">
        <w:fldChar w:fldCharType="end"/>
      </w:r>
      <w:r w:rsidR="00F81CFB" w:rsidRPr="00712F11">
        <w:fldChar w:fldCharType="separate"/>
      </w:r>
      <w:r w:rsidR="00F81CFB" w:rsidRPr="00712F11">
        <w:rPr>
          <w:noProof/>
          <w:vertAlign w:val="superscript"/>
        </w:rPr>
        <w:t>9</w:t>
      </w:r>
      <w:r w:rsidR="00F81CFB" w:rsidRPr="00712F11">
        <w:fldChar w:fldCharType="end"/>
      </w:r>
      <w:r w:rsidR="00F81CFB" w:rsidRPr="00712F11">
        <w:t xml:space="preserve"> </w:t>
      </w:r>
      <w:r w:rsidR="00032811" w:rsidRPr="00712F11">
        <w:t>Thus, i</w:t>
      </w:r>
      <w:r w:rsidR="00AE75A1" w:rsidRPr="00712F11">
        <w:t xml:space="preserve">dentification of </w:t>
      </w:r>
      <w:r w:rsidR="005C5757" w:rsidRPr="00712F11">
        <w:t>fibrosis progression</w:t>
      </w:r>
      <w:r w:rsidR="002D0230" w:rsidRPr="00712F11">
        <w:t xml:space="preserve"> has</w:t>
      </w:r>
      <w:r w:rsidR="005C5757" w:rsidRPr="00712F11">
        <w:t xml:space="preserve"> si</w:t>
      </w:r>
      <w:r w:rsidR="00EC3B17" w:rsidRPr="00712F11">
        <w:t xml:space="preserve">gnificant treatment implications and should be </w:t>
      </w:r>
      <w:r w:rsidR="002D0230" w:rsidRPr="00712F11">
        <w:t>reported whenever present in cases of fibrotic HP.</w:t>
      </w:r>
    </w:p>
    <w:p w14:paraId="1FDC408B" w14:textId="751F69CB" w:rsidR="00EA67F8" w:rsidRPr="00712F11" w:rsidRDefault="00EA67F8" w:rsidP="009912D9"/>
    <w:p w14:paraId="5720D585" w14:textId="77777777" w:rsidR="007C1A1F" w:rsidRPr="00712F11" w:rsidRDefault="007C1A1F" w:rsidP="007C1A1F">
      <w:pPr>
        <w:pStyle w:val="Heading3"/>
        <w:rPr>
          <w:color w:val="auto"/>
        </w:rPr>
      </w:pPr>
      <w:r w:rsidRPr="00712F11">
        <w:rPr>
          <w:color w:val="auto"/>
        </w:rPr>
        <w:t>Pattern &amp; Distribution</w:t>
      </w:r>
    </w:p>
    <w:p w14:paraId="21AC3153" w14:textId="32AC11A9" w:rsidR="007C1A1F" w:rsidRPr="00712F11" w:rsidRDefault="007C1A1F" w:rsidP="007C1A1F">
      <w:r w:rsidRPr="00712F11">
        <w:t xml:space="preserve">For a subclassification of “typical HP” </w:t>
      </w:r>
      <w:r w:rsidR="002B0A60" w:rsidRPr="00712F11">
        <w:t xml:space="preserve">in nonfibrotic disease, </w:t>
      </w:r>
      <w:r w:rsidRPr="00712F11">
        <w:t>the ATS/JRS/ALAT guidelines require the distribution of</w:t>
      </w:r>
      <w:r w:rsidR="004137F1" w:rsidRPr="00712F11">
        <w:t xml:space="preserve"> parenchymal</w:t>
      </w:r>
      <w:r w:rsidRPr="00712F11">
        <w:t xml:space="preserve"> findings to be diffuse in both the axial and craniocaudal planes, though “some basal sparing” is permissible.</w:t>
      </w:r>
      <w:r w:rsidRPr="00712F11">
        <w:fldChar w:fldCharType="begin">
          <w:fldData xml:space="preserve">PEVuZE5vdGU+PENpdGU+PEF1dGhvcj5SYWdodTwvQXV0aG9yPjxZZWFyPjIwMjA8L1llYXI+PFJl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</w:fldData>
        </w:fldChar>
      </w:r>
      <w:r w:rsidRPr="00712F11">
        <w:instrText xml:space="preserve"> ADDIN EN.CITE </w:instrText>
      </w:r>
      <w:r w:rsidRPr="00712F11">
        <w:fldChar w:fldCharType="begin">
          <w:fldData xml:space="preserve">PEVuZE5vdGU+PENpdGU+PEF1dGhvcj5SYWdodTwvQXV0aG9yPjxZZWFyPjIwMjA8L1llYXI+PFJl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</w:fldData>
        </w:fldChar>
      </w:r>
      <w:r w:rsidRPr="00712F11">
        <w:instrText xml:space="preserve"> ADDIN EN.CITE.DATA </w:instrText>
      </w:r>
      <w:r w:rsidRPr="00712F11">
        <w:fldChar w:fldCharType="end"/>
      </w:r>
      <w:r w:rsidRPr="00712F11">
        <w:fldChar w:fldCharType="separate"/>
      </w:r>
      <w:r w:rsidRPr="00712F11">
        <w:rPr>
          <w:noProof/>
          <w:vertAlign w:val="superscript"/>
        </w:rPr>
        <w:t>1</w:t>
      </w:r>
      <w:r w:rsidRPr="00712F11">
        <w:fldChar w:fldCharType="end"/>
      </w:r>
      <w:r w:rsidRPr="00712F11">
        <w:t xml:space="preserve"> </w:t>
      </w:r>
      <w:r w:rsidR="004137F1" w:rsidRPr="00712F11">
        <w:t xml:space="preserve">“Compatible with HP” </w:t>
      </w:r>
      <w:r w:rsidR="004306BF" w:rsidRPr="00712F11">
        <w:t>allow</w:t>
      </w:r>
      <w:r w:rsidR="007079C6" w:rsidRPr="00712F11">
        <w:t>s</w:t>
      </w:r>
      <w:r w:rsidR="004306BF" w:rsidRPr="00712F11">
        <w:t xml:space="preserve"> for </w:t>
      </w:r>
      <w:r w:rsidR="00F74B22" w:rsidRPr="00712F11">
        <w:t>additional distributions</w:t>
      </w:r>
      <w:r w:rsidR="006B5718" w:rsidRPr="00712F11">
        <w:t>:</w:t>
      </w:r>
      <w:r w:rsidR="004306BF" w:rsidRPr="00712F11">
        <w:t xml:space="preserve"> </w:t>
      </w:r>
      <w:r w:rsidR="00D6548A" w:rsidRPr="00712F11">
        <w:t>lower lobe predominance in the craniocaudal distribution</w:t>
      </w:r>
      <w:r w:rsidR="006B5718" w:rsidRPr="00712F11">
        <w:t>,</w:t>
      </w:r>
      <w:r w:rsidR="00D6548A" w:rsidRPr="00712F11">
        <w:t xml:space="preserve"> and </w:t>
      </w:r>
      <w:proofErr w:type="spellStart"/>
      <w:r w:rsidR="00D6548A" w:rsidRPr="00712F11">
        <w:t>peribronchovascular</w:t>
      </w:r>
      <w:proofErr w:type="spellEnd"/>
      <w:r w:rsidR="00D6548A" w:rsidRPr="00712F11">
        <w:t xml:space="preserve"> in the axial distribution.</w:t>
      </w:r>
      <w:r w:rsidRPr="00712F11">
        <w:fldChar w:fldCharType="begin">
          <w:fldData xml:space="preserve">PEVuZE5vdGU+PENpdGU+PEF1dGhvcj5SYWdodTwvQXV0aG9yPjxZZWFyPjIwMjA8L1llYXI+PFJl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</w:fldData>
        </w:fldChar>
      </w:r>
      <w:r w:rsidRPr="00712F11">
        <w:instrText xml:space="preserve"> ADDIN EN.CITE </w:instrText>
      </w:r>
      <w:r w:rsidRPr="00712F11">
        <w:fldChar w:fldCharType="begin">
          <w:fldData xml:space="preserve">PEVuZE5vdGU+PENpdGU+PEF1dGhvcj5SYWdodTwvQXV0aG9yPjxZZWFyPjIwMjA8L1llYXI+PFJl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</w:fldData>
        </w:fldChar>
      </w:r>
      <w:r w:rsidRPr="00712F11">
        <w:instrText xml:space="preserve"> ADDIN EN.CITE.DATA </w:instrText>
      </w:r>
      <w:r w:rsidRPr="00712F11">
        <w:fldChar w:fldCharType="end"/>
      </w:r>
      <w:r w:rsidRPr="00712F11">
        <w:fldChar w:fldCharType="separate"/>
      </w:r>
      <w:r w:rsidR="00D6548A" w:rsidRPr="00712F11">
        <w:rPr>
          <w:noProof/>
          <w:vertAlign w:val="superscript"/>
        </w:rPr>
        <w:t>1</w:t>
      </w:r>
      <w:r w:rsidRPr="00712F11">
        <w:fldChar w:fldCharType="end"/>
      </w:r>
      <w:r w:rsidR="00D6548A" w:rsidRPr="00712F11">
        <w:t xml:space="preserve"> </w:t>
      </w:r>
      <w:r w:rsidRPr="00712F11">
        <w:t xml:space="preserve">The ACCP </w:t>
      </w:r>
      <w:r w:rsidR="00ED134B" w:rsidRPr="00712F11">
        <w:t>guidelines</w:t>
      </w:r>
      <w:r w:rsidRPr="00712F11">
        <w:t xml:space="preserve"> </w:t>
      </w:r>
      <w:r w:rsidR="00132532" w:rsidRPr="00712F11">
        <w:t>require</w:t>
      </w:r>
      <w:r w:rsidRPr="00712F11">
        <w:t xml:space="preserve"> GGO or centrilobular nodules to be “profuse” and involve “all lung zones” </w:t>
      </w:r>
      <w:r w:rsidR="001A48AF" w:rsidRPr="00712F11">
        <w:t xml:space="preserve">for a classification of </w:t>
      </w:r>
      <w:r w:rsidR="00640377" w:rsidRPr="00712F11">
        <w:t xml:space="preserve">“typical HP,” </w:t>
      </w:r>
      <w:r w:rsidRPr="00712F11">
        <w:t>with no distribution requirements for mosaic attenuation or air trapping.</w:t>
      </w:r>
      <w:r w:rsidRPr="00712F11">
        <w:fldChar w:fldCharType="begin">
          <w:fldData xml:space="preserve">PEVuZE5vdGU+PENpdGU+PEF1dGhvcj5GZXJuYW5kZXogUGVyZXo8L0F1dGhvcj48WWVhcj4yMDIx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</w:fldData>
        </w:fldChar>
      </w:r>
      <w:r w:rsidR="0043658C" w:rsidRPr="00712F11">
        <w:instrText xml:space="preserve"> ADDIN EN.CITE </w:instrText>
      </w:r>
      <w:r w:rsidR="0043658C" w:rsidRPr="00712F11">
        <w:fldChar w:fldCharType="begin">
          <w:fldData xml:space="preserve">PEVuZE5vdGU+PENpdGU+PEF1dGhvcj5GZXJuYW5kZXogUGVyZXo8L0F1dGhvcj48WWVhcj4yMDIx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</w:fldData>
        </w:fldChar>
      </w:r>
      <w:r w:rsidR="0043658C" w:rsidRPr="00712F11">
        <w:instrText xml:space="preserve"> ADDIN EN.CITE.DATA </w:instrText>
      </w:r>
      <w:r w:rsidR="0043658C" w:rsidRPr="00712F11">
        <w:fldChar w:fldCharType="end"/>
      </w:r>
      <w:r w:rsidRPr="00712F11">
        <w:fldChar w:fldCharType="separate"/>
      </w:r>
      <w:r w:rsidR="0043658C" w:rsidRPr="00712F11">
        <w:rPr>
          <w:noProof/>
          <w:vertAlign w:val="superscript"/>
        </w:rPr>
        <w:t>4</w:t>
      </w:r>
      <w:r w:rsidRPr="00712F11">
        <w:fldChar w:fldCharType="end"/>
      </w:r>
      <w:r w:rsidR="00640377" w:rsidRPr="00712F11">
        <w:t xml:space="preserve"> </w:t>
      </w:r>
      <w:r w:rsidR="00631819" w:rsidRPr="00712F11">
        <w:t xml:space="preserve">“Compatible with HP” </w:t>
      </w:r>
      <w:r w:rsidR="006C6191" w:rsidRPr="00712F11">
        <w:t xml:space="preserve">allows for </w:t>
      </w:r>
      <w:r w:rsidR="006405DB" w:rsidRPr="00712F11">
        <w:t>centrilobular</w:t>
      </w:r>
      <w:r w:rsidR="00CB71BA" w:rsidRPr="00712F11">
        <w:t xml:space="preserve"> nodules that are</w:t>
      </w:r>
      <w:r w:rsidR="006405DB" w:rsidRPr="00712F11">
        <w:t xml:space="preserve"> “not profuse or diffuse,”</w:t>
      </w:r>
      <w:r w:rsidR="009A0F46" w:rsidRPr="00712F11">
        <w:t xml:space="preserve"> </w:t>
      </w:r>
      <w:r w:rsidR="006C6191" w:rsidRPr="00712F11">
        <w:t>and allows for GGO</w:t>
      </w:r>
      <w:r w:rsidR="00051D36" w:rsidRPr="00712F11">
        <w:t xml:space="preserve"> to be either patchy or diffuse.</w:t>
      </w:r>
      <w:r w:rsidRPr="00712F11">
        <w:fldChar w:fldCharType="begin">
          <w:fldData xml:space="preserve">PEVuZE5vdGU+PENpdGU+PEF1dGhvcj5GZXJuYW5kZXogUGVyZXo8L0F1dGhvcj48WWVhcj4yMDIx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</w:fldData>
        </w:fldChar>
      </w:r>
      <w:r w:rsidR="0043658C" w:rsidRPr="00712F11">
        <w:instrText xml:space="preserve"> ADDIN EN.CITE </w:instrText>
      </w:r>
      <w:r w:rsidR="0043658C" w:rsidRPr="00712F11">
        <w:fldChar w:fldCharType="begin">
          <w:fldData xml:space="preserve">PEVuZE5vdGU+PENpdGU+PEF1dGhvcj5GZXJuYW5kZXogUGVyZXo8L0F1dGhvcj48WWVhcj4yMDIx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</w:fldData>
        </w:fldChar>
      </w:r>
      <w:r w:rsidR="0043658C" w:rsidRPr="00712F11">
        <w:instrText xml:space="preserve"> ADDIN EN.CITE.DATA </w:instrText>
      </w:r>
      <w:r w:rsidR="0043658C" w:rsidRPr="00712F11">
        <w:fldChar w:fldCharType="end"/>
      </w:r>
      <w:r w:rsidRPr="00712F11">
        <w:fldChar w:fldCharType="separate"/>
      </w:r>
      <w:r w:rsidR="0043658C" w:rsidRPr="00712F11">
        <w:rPr>
          <w:noProof/>
          <w:vertAlign w:val="superscript"/>
        </w:rPr>
        <w:t>4</w:t>
      </w:r>
      <w:r w:rsidRPr="00712F11">
        <w:fldChar w:fldCharType="end"/>
      </w:r>
      <w:r w:rsidR="0010726F" w:rsidRPr="00712F11">
        <w:t xml:space="preserve"> </w:t>
      </w:r>
      <w:r w:rsidR="004A21C0" w:rsidRPr="00712F11">
        <w:t xml:space="preserve">In the </w:t>
      </w:r>
      <w:proofErr w:type="spellStart"/>
      <w:r w:rsidR="004A21C0" w:rsidRPr="00712F11">
        <w:t>Shalmon</w:t>
      </w:r>
      <w:proofErr w:type="spellEnd"/>
      <w:r w:rsidR="004A21C0" w:rsidRPr="00712F11">
        <w:t xml:space="preserve"> et al</w:t>
      </w:r>
      <w:r w:rsidR="6768D170" w:rsidRPr="00712F11">
        <w:t>.</w:t>
      </w:r>
      <w:r w:rsidR="004A21C0" w:rsidRPr="00712F11">
        <w:t xml:space="preserve"> cohort,</w:t>
      </w:r>
      <w:r w:rsidR="009F4171" w:rsidRPr="00712F11">
        <w:t xml:space="preserve"> </w:t>
      </w:r>
      <w:r w:rsidR="00E80E32" w:rsidRPr="00712F11">
        <w:t>82% of the patients with nonfibrotic HP had a diffuse craniocaudal distribution</w:t>
      </w:r>
      <w:r w:rsidR="00782D51" w:rsidRPr="00712F11">
        <w:t xml:space="preserve"> and 86% had a diffuse axial distribution.</w:t>
      </w:r>
    </w:p>
    <w:p w14:paraId="57D42869" w14:textId="5895E607" w:rsidR="007A1F14" w:rsidRPr="00712F11" w:rsidRDefault="72664B7F" w:rsidP="43CFE029">
      <w:r w:rsidRPr="00712F11">
        <w:t xml:space="preserve">The two guidelines </w:t>
      </w:r>
      <w:r w:rsidR="6E8FBE44" w:rsidRPr="00712F11">
        <w:t>differ</w:t>
      </w:r>
      <w:r w:rsidRPr="00712F11">
        <w:t xml:space="preserve"> more significantly with respect to pattern and distribution in fibrotic HP. </w:t>
      </w:r>
      <w:r w:rsidR="0B0145E5" w:rsidRPr="00712F11">
        <w:t xml:space="preserve">The </w:t>
      </w:r>
      <w:r w:rsidR="3F6AED8D" w:rsidRPr="00712F11">
        <w:t xml:space="preserve">ATS/JRS/ALAT guidelines </w:t>
      </w:r>
      <w:r w:rsidR="58099890" w:rsidRPr="00712F11">
        <w:t xml:space="preserve">subcategorize fibrotic HP </w:t>
      </w:r>
      <w:r w:rsidR="628DC523" w:rsidRPr="00712F11">
        <w:t>based</w:t>
      </w:r>
      <w:r w:rsidR="37D9D428" w:rsidRPr="00712F11">
        <w:t xml:space="preserve"> </w:t>
      </w:r>
      <w:r w:rsidR="692E9D74" w:rsidRPr="00712F11">
        <w:t xml:space="preserve">on </w:t>
      </w:r>
      <w:r w:rsidR="37D9D428" w:rsidRPr="00712F11">
        <w:t xml:space="preserve">pattern </w:t>
      </w:r>
      <w:r w:rsidR="253EB959" w:rsidRPr="00712F11">
        <w:t xml:space="preserve">and distribution </w:t>
      </w:r>
      <w:r w:rsidR="37D9D428" w:rsidRPr="00712F11">
        <w:t>of fibrosis</w:t>
      </w:r>
      <w:r w:rsidR="1C07E924" w:rsidRPr="00712F11">
        <w:t>, while</w:t>
      </w:r>
      <w:r w:rsidR="63D213DE" w:rsidRPr="00712F11">
        <w:t xml:space="preserve"> </w:t>
      </w:r>
      <w:r w:rsidR="3C0AF216" w:rsidRPr="00712F11">
        <w:t>th</w:t>
      </w:r>
      <w:r w:rsidR="37D9D428" w:rsidRPr="00712F11">
        <w:t xml:space="preserve">e ACCP guidelines </w:t>
      </w:r>
      <w:r w:rsidR="01EE4B5A" w:rsidRPr="00712F11">
        <w:t xml:space="preserve">subcategorize </w:t>
      </w:r>
      <w:r w:rsidR="27069C2E" w:rsidRPr="00712F11">
        <w:t xml:space="preserve">based on the nonfibrotic findings and simply </w:t>
      </w:r>
      <w:r w:rsidR="62C97476" w:rsidRPr="00712F11">
        <w:t>require fibrosis to be present</w:t>
      </w:r>
      <w:r w:rsidR="64DA843C" w:rsidRPr="00712F11">
        <w:t xml:space="preserve"> (Table 2)</w:t>
      </w:r>
      <w:r w:rsidR="62C97476" w:rsidRPr="00712F11">
        <w:t>.</w:t>
      </w:r>
      <w:r w:rsidR="751A92D9" w:rsidRPr="00712F11">
        <w:t xml:space="preserve"> </w:t>
      </w:r>
      <w:r w:rsidR="000538B8" w:rsidRPr="00712F11">
        <w:t xml:space="preserve">While </w:t>
      </w:r>
      <w:r w:rsidR="00CF4408" w:rsidRPr="00712F11">
        <w:t>random and mid lung distributions are most typical,</w:t>
      </w:r>
      <w:r w:rsidR="00367937" w:rsidRPr="00712F11">
        <w:t xml:space="preserve"> </w:t>
      </w:r>
      <w:r w:rsidR="00B71554" w:rsidRPr="00712F11">
        <w:t xml:space="preserve">fibrosis in HP is </w:t>
      </w:r>
      <w:r w:rsidR="00C345A5" w:rsidRPr="00712F11">
        <w:t>notoriously variable (Figure</w:t>
      </w:r>
      <w:r w:rsidR="0017442B" w:rsidRPr="00712F11">
        <w:t>s</w:t>
      </w:r>
      <w:r w:rsidR="00C345A5" w:rsidRPr="00712F11">
        <w:t xml:space="preserve"> 6-7</w:t>
      </w:r>
      <w:r w:rsidR="005E431E" w:rsidRPr="00712F11">
        <w:t>; Tables 2, 4</w:t>
      </w:r>
      <w:r w:rsidR="00C345A5" w:rsidRPr="00712F11">
        <w:t xml:space="preserve">). </w:t>
      </w:r>
    </w:p>
    <w:p w14:paraId="065580EC" w14:textId="052D95B7" w:rsidR="00ED42D1" w:rsidRPr="00712F11" w:rsidRDefault="00862251" w:rsidP="001C0CD6">
      <w:pPr>
        <w:pStyle w:val="Heading3"/>
        <w:rPr>
          <w:color w:val="auto"/>
        </w:rPr>
      </w:pPr>
      <w:r w:rsidRPr="00712F11">
        <w:rPr>
          <w:color w:val="auto"/>
        </w:rPr>
        <w:lastRenderedPageBreak/>
        <w:t>Acute Exacerbation</w:t>
      </w:r>
    </w:p>
    <w:p w14:paraId="57BDCF91" w14:textId="785B7DE3" w:rsidR="00932C73" w:rsidRPr="00712F11" w:rsidRDefault="00E10D39" w:rsidP="009912D9">
      <w:r w:rsidRPr="00712F11">
        <w:t>Acute exacerbation has been well described in IPF</w:t>
      </w:r>
      <w:r w:rsidR="00567543" w:rsidRPr="00712F11">
        <w:t xml:space="preserve"> and </w:t>
      </w:r>
      <w:r w:rsidR="5B6C777D" w:rsidRPr="00712F11">
        <w:t xml:space="preserve">is </w:t>
      </w:r>
      <w:r w:rsidR="00583F0D" w:rsidRPr="00712F11">
        <w:t xml:space="preserve">known to occur in </w:t>
      </w:r>
      <w:r w:rsidR="00F94F0A" w:rsidRPr="00712F11">
        <w:t>non-IPF fibrotic ILD</w:t>
      </w:r>
      <w:r w:rsidR="00833F91" w:rsidRPr="00712F11">
        <w:t>s</w:t>
      </w:r>
      <w:r w:rsidR="00495A9D" w:rsidRPr="00712F11">
        <w:t xml:space="preserve"> including fibrotic HP</w:t>
      </w:r>
      <w:r w:rsidR="00833F91" w:rsidRPr="00712F11">
        <w:t>, though the latter is not as well studied.</w:t>
      </w:r>
      <w:r w:rsidRPr="00712F11">
        <w:fldChar w:fldCharType="begin">
          <w:fldData xml:space="preserve">PEVuZE5vdGU+PENpdGU+PEF1dGhvcj5LYW5nPC9BdXRob3I+PFllYXI+MjAyMTwvWWVhcj48UmVj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</w:fldData>
        </w:fldChar>
      </w:r>
      <w:r w:rsidRPr="00712F11">
        <w:instrText xml:space="preserve"> ADDIN EN.CITE </w:instrText>
      </w:r>
      <w:r w:rsidRPr="00712F11">
        <w:fldChar w:fldCharType="begin">
          <w:fldData xml:space="preserve">PEVuZE5vdGU+PENpdGU+PEF1dGhvcj5LYW5nPC9BdXRob3I+PFllYXI+MjAyMTwvWWVhcj48UmVj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</w:fldData>
        </w:fldChar>
      </w:r>
      <w:r w:rsidRPr="00712F11">
        <w:instrText xml:space="preserve"> ADDIN EN.CITE.DATA </w:instrText>
      </w:r>
      <w:r w:rsidRPr="00712F11">
        <w:fldChar w:fldCharType="end"/>
      </w:r>
      <w:r w:rsidRPr="00712F11">
        <w:fldChar w:fldCharType="separate"/>
      </w:r>
      <w:r w:rsidR="00E81023" w:rsidRPr="00712F11">
        <w:rPr>
          <w:noProof/>
          <w:vertAlign w:val="superscript"/>
        </w:rPr>
        <w:t>10</w:t>
      </w:r>
      <w:r w:rsidRPr="00712F11">
        <w:fldChar w:fldCharType="end"/>
      </w:r>
      <w:r w:rsidR="009960E1" w:rsidRPr="00712F11">
        <w:t xml:space="preserve"> Acute exacerbation </w:t>
      </w:r>
      <w:r w:rsidR="002C1AFC" w:rsidRPr="00712F11">
        <w:t xml:space="preserve">was </w:t>
      </w:r>
      <w:r w:rsidR="00592BBF" w:rsidRPr="00712F11">
        <w:t xml:space="preserve">most recently </w:t>
      </w:r>
      <w:r w:rsidR="002C1AFC" w:rsidRPr="00712F11">
        <w:t>defined in the context of IPF</w:t>
      </w:r>
      <w:r w:rsidR="002B2A2A" w:rsidRPr="00712F11">
        <w:t xml:space="preserve"> </w:t>
      </w:r>
      <w:r w:rsidR="00A37F32" w:rsidRPr="00712F11">
        <w:t xml:space="preserve">in guidelines published by the ATS in </w:t>
      </w:r>
      <w:r w:rsidR="003C4911" w:rsidRPr="00712F11">
        <w:t>2016</w:t>
      </w:r>
      <w:r w:rsidR="00DA3B89" w:rsidRPr="00712F11">
        <w:t xml:space="preserve"> </w:t>
      </w:r>
      <w:r w:rsidR="004C4FD8" w:rsidRPr="00712F11">
        <w:t>(Table 3).</w:t>
      </w:r>
      <w:r w:rsidRPr="00712F11">
        <w:fldChar w:fldCharType="begin">
          <w:fldData xml:space="preserve">PEVuZE5vdGU+PENpdGU+PEF1dGhvcj5Db2xsYXJkPC9BdXRob3I+PFllYXI+MjAxNjwvWWVhcj48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</w:fldData>
        </w:fldChar>
      </w:r>
      <w:r w:rsidRPr="00712F11">
        <w:instrText xml:space="preserve"> ADDIN EN.CITE </w:instrText>
      </w:r>
      <w:r w:rsidRPr="00712F11">
        <w:fldChar w:fldCharType="begin">
          <w:fldData xml:space="preserve">PEVuZE5vdGU+PENpdGU+PEF1dGhvcj5Db2xsYXJkPC9BdXRob3I+PFllYXI+MjAxNjwvWWVhcj48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</w:fldData>
        </w:fldChar>
      </w:r>
      <w:r w:rsidRPr="00712F11">
        <w:instrText xml:space="preserve"> ADDIN EN.CITE.DATA </w:instrText>
      </w:r>
      <w:r w:rsidRPr="00712F11">
        <w:fldChar w:fldCharType="end"/>
      </w:r>
      <w:r w:rsidRPr="00712F11">
        <w:fldChar w:fldCharType="separate"/>
      </w:r>
      <w:r w:rsidR="004C4FD8" w:rsidRPr="00712F11">
        <w:rPr>
          <w:noProof/>
          <w:vertAlign w:val="superscript"/>
        </w:rPr>
        <w:t>11</w:t>
      </w:r>
      <w:r w:rsidRPr="00712F11">
        <w:fldChar w:fldCharType="end"/>
      </w:r>
      <w:r w:rsidR="00353318" w:rsidRPr="00712F11">
        <w:t xml:space="preserve"> </w:t>
      </w:r>
      <w:r w:rsidR="009F4E8C" w:rsidRPr="00712F11">
        <w:t xml:space="preserve">CT findings include </w:t>
      </w:r>
      <w:r w:rsidR="0060275A" w:rsidRPr="00712F11">
        <w:t>bilateral GGO and/or consolidation</w:t>
      </w:r>
      <w:r w:rsidR="00A66786" w:rsidRPr="00712F11">
        <w:t xml:space="preserve"> (</w:t>
      </w:r>
      <w:r w:rsidR="00A54868" w:rsidRPr="00712F11">
        <w:t>Figure 8</w:t>
      </w:r>
      <w:r w:rsidR="00A66786" w:rsidRPr="00712F11">
        <w:t>)</w:t>
      </w:r>
      <w:r w:rsidR="009D1E3C" w:rsidRPr="00712F11">
        <w:t>.</w:t>
      </w:r>
      <w:r w:rsidRPr="00712F11">
        <w:fldChar w:fldCharType="begin">
          <w:fldData xml:space="preserve">PEVuZE5vdGU+PENpdGU+PEF1dGhvcj5Db2xsYXJkPC9BdXRob3I+PFllYXI+MjAxNjwvWWVhcj48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</w:fldData>
        </w:fldChar>
      </w:r>
      <w:r w:rsidRPr="00712F11">
        <w:instrText xml:space="preserve"> ADDIN EN.CITE </w:instrText>
      </w:r>
      <w:r w:rsidRPr="00712F11">
        <w:fldChar w:fldCharType="begin">
          <w:fldData xml:space="preserve">PEVuZE5vdGU+PENpdGU+PEF1dGhvcj5Db2xsYXJkPC9BdXRob3I+PFllYXI+MjAxNjwvWWVhcj48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</w:fldData>
        </w:fldChar>
      </w:r>
      <w:r w:rsidRPr="00712F11">
        <w:instrText xml:space="preserve"> ADDIN EN.CITE.DATA </w:instrText>
      </w:r>
      <w:r w:rsidRPr="00712F11">
        <w:fldChar w:fldCharType="end"/>
      </w:r>
      <w:r w:rsidRPr="00712F11">
        <w:fldChar w:fldCharType="separate"/>
      </w:r>
      <w:r w:rsidR="0000772A" w:rsidRPr="00712F11">
        <w:rPr>
          <w:noProof/>
          <w:vertAlign w:val="superscript"/>
        </w:rPr>
        <w:t>11</w:t>
      </w:r>
      <w:r w:rsidRPr="00712F11">
        <w:fldChar w:fldCharType="end"/>
      </w:r>
      <w:r w:rsidR="0000772A" w:rsidRPr="00712F11">
        <w:t xml:space="preserve"> </w:t>
      </w:r>
      <w:r w:rsidR="00ED7779" w:rsidRPr="00712F11">
        <w:t xml:space="preserve">This definition has been subsequently </w:t>
      </w:r>
      <w:r w:rsidR="00CE580E" w:rsidRPr="00712F11">
        <w:t xml:space="preserve">adapted </w:t>
      </w:r>
      <w:r w:rsidR="002E0035" w:rsidRPr="00712F11">
        <w:t>to non-IPF ILDs</w:t>
      </w:r>
      <w:r w:rsidR="00B649B3" w:rsidRPr="00712F11">
        <w:t>.</w:t>
      </w:r>
      <w:r w:rsidRPr="00712F11">
        <w:fldChar w:fldCharType="begin">
          <w:fldData xml:space="preserve">PEVuZE5vdGU+PENpdGU+PEF1dGhvcj5TdXp1a2k8L0F1dGhvcj48WWVhcj4yMDIwPC9ZZWFyPjxS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</w:fldData>
        </w:fldChar>
      </w:r>
      <w:r w:rsidRPr="00712F11">
        <w:instrText xml:space="preserve"> ADDIN EN.CITE </w:instrText>
      </w:r>
      <w:r w:rsidRPr="00712F11">
        <w:fldChar w:fldCharType="begin">
          <w:fldData xml:space="preserve">PEVuZE5vdGU+PENpdGU+PEF1dGhvcj5TdXp1a2k8L0F1dGhvcj48WWVhcj4yMDIwPC9ZZWFyPjxS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</w:fldData>
        </w:fldChar>
      </w:r>
      <w:r w:rsidRPr="00712F11">
        <w:instrText xml:space="preserve"> ADDIN EN.CITE.DATA </w:instrText>
      </w:r>
      <w:r w:rsidRPr="00712F11">
        <w:fldChar w:fldCharType="end"/>
      </w:r>
      <w:r w:rsidRPr="00712F11">
        <w:fldChar w:fldCharType="separate"/>
      </w:r>
      <w:r w:rsidR="00B649B3" w:rsidRPr="00712F11">
        <w:rPr>
          <w:noProof/>
          <w:vertAlign w:val="superscript"/>
        </w:rPr>
        <w:t>12</w:t>
      </w:r>
      <w:r w:rsidRPr="00712F11">
        <w:fldChar w:fldCharType="end"/>
      </w:r>
      <w:r w:rsidR="00C32CB8" w:rsidRPr="00712F11">
        <w:t xml:space="preserve"> </w:t>
      </w:r>
      <w:r w:rsidR="00810C4C" w:rsidRPr="00712F11">
        <w:t xml:space="preserve">While less common </w:t>
      </w:r>
      <w:r w:rsidR="00C85FA0" w:rsidRPr="00712F11">
        <w:t>in non-IPF ILD, a</w:t>
      </w:r>
      <w:r w:rsidR="00B6219E" w:rsidRPr="00712F11">
        <w:t xml:space="preserve">cute exacerbation </w:t>
      </w:r>
      <w:r w:rsidR="00452E38" w:rsidRPr="00712F11">
        <w:t xml:space="preserve">in all </w:t>
      </w:r>
      <w:r w:rsidR="002D61C2" w:rsidRPr="00712F11">
        <w:t xml:space="preserve">ILD patients </w:t>
      </w:r>
      <w:r w:rsidR="00B6219E" w:rsidRPr="00712F11">
        <w:t xml:space="preserve">is </w:t>
      </w:r>
      <w:r w:rsidR="00810C4C" w:rsidRPr="00712F11">
        <w:t>associated with poor outcomes and decreased survival</w:t>
      </w:r>
      <w:r w:rsidR="00452E38" w:rsidRPr="00712F11">
        <w:t>.</w:t>
      </w:r>
      <w:r w:rsidRPr="00712F11">
        <w:fldChar w:fldCharType="begin">
          <w:fldData xml:space="preserve">PEVuZE5vdGU+PENpdGU+PEF1dGhvcj5TdXp1a2k8L0F1dGhvcj48WWVhcj4yMDIwPC9ZZWFyPjxS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</w:fldData>
        </w:fldChar>
      </w:r>
      <w:r w:rsidRPr="00712F11">
        <w:instrText xml:space="preserve"> ADDIN EN.CITE </w:instrText>
      </w:r>
      <w:r w:rsidRPr="00712F11">
        <w:fldChar w:fldCharType="begin">
          <w:fldData xml:space="preserve">PEVuZE5vdGU+PENpdGU+PEF1dGhvcj5TdXp1a2k8L0F1dGhvcj48WWVhcj4yMDIwPC9ZZWFyPjxS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</w:fldData>
        </w:fldChar>
      </w:r>
      <w:r w:rsidRPr="00712F11">
        <w:instrText xml:space="preserve"> ADDIN EN.CITE.DATA </w:instrText>
      </w:r>
      <w:r w:rsidRPr="00712F11">
        <w:fldChar w:fldCharType="end"/>
      </w:r>
      <w:r w:rsidRPr="00712F11">
        <w:fldChar w:fldCharType="separate"/>
      </w:r>
      <w:r w:rsidR="002D61C2" w:rsidRPr="00712F11">
        <w:rPr>
          <w:noProof/>
          <w:vertAlign w:val="superscript"/>
        </w:rPr>
        <w:t>12</w:t>
      </w:r>
      <w:r w:rsidRPr="00712F11">
        <w:fldChar w:fldCharType="end"/>
      </w:r>
      <w:r w:rsidR="00452E38" w:rsidRPr="00712F11">
        <w:t xml:space="preserve"> </w:t>
      </w:r>
    </w:p>
    <w:p w14:paraId="059F3C77" w14:textId="06F03EF5" w:rsidR="00376BD5" w:rsidRPr="00712F11" w:rsidRDefault="366DF25F" w:rsidP="008B7ADA">
      <w:pPr>
        <w:pStyle w:val="Heading3"/>
        <w:rPr>
          <w:color w:val="auto"/>
        </w:rPr>
      </w:pPr>
      <w:r w:rsidRPr="00712F11">
        <w:rPr>
          <w:color w:val="auto"/>
        </w:rPr>
        <w:t>Beyond The Guidelines</w:t>
      </w:r>
    </w:p>
    <w:p w14:paraId="4B554A7F" w14:textId="3A068B02" w:rsidR="000924C4" w:rsidRPr="00712F11" w:rsidRDefault="6AEBB82A" w:rsidP="000924C4">
      <w:r w:rsidRPr="00712F11">
        <w:t xml:space="preserve">While guidelines serve as a useful distillation of prior knowledge, they are not </w:t>
      </w:r>
      <w:r w:rsidR="01A87F0B" w:rsidRPr="00712F11">
        <w:t xml:space="preserve">exhaustive. </w:t>
      </w:r>
      <w:proofErr w:type="spellStart"/>
      <w:r w:rsidR="7FBD6D73" w:rsidRPr="00712F11">
        <w:t>Shalmon</w:t>
      </w:r>
      <w:proofErr w:type="spellEnd"/>
      <w:r w:rsidR="7FBD6D73" w:rsidRPr="00712F11">
        <w:t xml:space="preserve"> et al</w:t>
      </w:r>
      <w:r w:rsidR="6FEA902D" w:rsidRPr="00712F11">
        <w:t>.</w:t>
      </w:r>
      <w:r w:rsidR="29207AB0" w:rsidRPr="00712F11">
        <w:t xml:space="preserve">’s analysis of the four HPCFs </w:t>
      </w:r>
      <w:r w:rsidR="4A1247ED" w:rsidRPr="00712F11">
        <w:t xml:space="preserve">produced some useful </w:t>
      </w:r>
      <w:r w:rsidR="5650DCE6" w:rsidRPr="00712F11">
        <w:t xml:space="preserve">additional </w:t>
      </w:r>
      <w:r w:rsidR="4A1247ED" w:rsidRPr="00712F11">
        <w:t>insight</w:t>
      </w:r>
      <w:r w:rsidR="5974239E" w:rsidRPr="00712F11">
        <w:t>s for radiologists</w:t>
      </w:r>
      <w:r w:rsidR="19686E83" w:rsidRPr="00712F11">
        <w:t xml:space="preserve">. </w:t>
      </w:r>
      <w:r w:rsidR="6C487E85" w:rsidRPr="00712F11">
        <w:t xml:space="preserve">The </w:t>
      </w:r>
      <w:r w:rsidR="0C1690B7" w:rsidRPr="00712F11">
        <w:t xml:space="preserve">cumulative </w:t>
      </w:r>
      <w:r w:rsidR="6C487E85" w:rsidRPr="00712F11">
        <w:t>number of HPCF</w:t>
      </w:r>
      <w:r w:rsidR="5FDA4771" w:rsidRPr="00712F11">
        <w:t>s</w:t>
      </w:r>
      <w:r w:rsidR="0C1690B7" w:rsidRPr="00712F11">
        <w:t xml:space="preserve"> </w:t>
      </w:r>
      <w:r w:rsidR="7538A6C4" w:rsidRPr="00712F11">
        <w:t xml:space="preserve">had an excellent </w:t>
      </w:r>
      <w:r w:rsidR="4C87FEE6" w:rsidRPr="00712F11">
        <w:t>predictive performance for HP diagnosis</w:t>
      </w:r>
      <w:r w:rsidR="64362FC6" w:rsidRPr="00712F11">
        <w:t xml:space="preserve">, with increasing </w:t>
      </w:r>
      <w:r w:rsidR="20026322" w:rsidRPr="00712F11">
        <w:t xml:space="preserve">likelihood </w:t>
      </w:r>
      <w:r w:rsidR="2D13E7EC" w:rsidRPr="00712F11">
        <w:t>as the number of features increases.</w:t>
      </w:r>
      <w:r w:rsidR="00E67AC3" w:rsidRPr="00712F11">
        <w:fldChar w:fldCharType="begin">
          <w:fldData xml:space="preserve">PEVuZE5vdGU+PENpdGU+PEF1dGhvcj5TaGFsbW9uPC9BdXRob3I+PFllYXI+MjAyNTwvWWVhcj48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</w:fldData>
        </w:fldChar>
      </w:r>
      <w:r w:rsidR="0043658C" w:rsidRPr="00712F11">
        <w:instrText xml:space="preserve"> ADDIN EN.CITE </w:instrText>
      </w:r>
      <w:r w:rsidR="0043658C" w:rsidRPr="00712F11">
        <w:fldChar w:fldCharType="begin">
          <w:fldData xml:space="preserve">PEVuZE5vdGU+PENpdGU+PEF1dGhvcj5TaGFsbW9uPC9BdXRob3I+PFllYXI+MjAyNTwvWWVhcj48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</w:fldData>
        </w:fldChar>
      </w:r>
      <w:r w:rsidR="0043658C" w:rsidRPr="00712F11">
        <w:instrText xml:space="preserve"> ADDIN EN.CITE.DATA </w:instrText>
      </w:r>
      <w:r w:rsidR="0043658C" w:rsidRPr="00712F11">
        <w:fldChar w:fldCharType="end"/>
      </w:r>
      <w:r w:rsidR="00E67AC3" w:rsidRPr="00712F11">
        <w:fldChar w:fldCharType="separate"/>
      </w:r>
      <w:r w:rsidR="0043658C" w:rsidRPr="00712F11">
        <w:rPr>
          <w:noProof/>
          <w:vertAlign w:val="superscript"/>
        </w:rPr>
        <w:t>6</w:t>
      </w:r>
      <w:r w:rsidR="00E67AC3" w:rsidRPr="00712F11">
        <w:fldChar w:fldCharType="end"/>
      </w:r>
      <w:r w:rsidR="2D13E7EC" w:rsidRPr="00712F11">
        <w:t xml:space="preserve"> </w:t>
      </w:r>
      <w:r w:rsidR="0889511F" w:rsidRPr="00712F11">
        <w:t xml:space="preserve">Centrilobular nodules were the only HPCF </w:t>
      </w:r>
      <w:r w:rsidR="1FC8187C" w:rsidRPr="00712F11">
        <w:t xml:space="preserve">that was not an independent predictor of HP. However, </w:t>
      </w:r>
      <w:r w:rsidR="3A42F3D9" w:rsidRPr="00712F11">
        <w:t xml:space="preserve">of the patients in their cohort with </w:t>
      </w:r>
      <w:r w:rsidR="437E6676" w:rsidRPr="00712F11">
        <w:t xml:space="preserve">centrilobular nodules, 90% were smoking related ILD </w:t>
      </w:r>
      <w:r w:rsidR="2213E9E2" w:rsidRPr="00712F11">
        <w:t xml:space="preserve">or </w:t>
      </w:r>
      <w:r w:rsidR="437E6676" w:rsidRPr="00712F11">
        <w:t xml:space="preserve">HP. </w:t>
      </w:r>
      <w:r w:rsidR="66BC4956" w:rsidRPr="00712F11">
        <w:t>Thus, i</w:t>
      </w:r>
      <w:r w:rsidR="29EAF4C2" w:rsidRPr="00712F11">
        <w:t>n patient</w:t>
      </w:r>
      <w:r w:rsidR="46F0FF20" w:rsidRPr="00712F11">
        <w:t xml:space="preserve">s without a smoking history, </w:t>
      </w:r>
      <w:r w:rsidR="305A8A0A" w:rsidRPr="00712F11">
        <w:t xml:space="preserve">the presence of centrilobular nodules </w:t>
      </w:r>
      <w:r w:rsidR="071B3D0B" w:rsidRPr="00712F11">
        <w:t>is a strong predictor for HP.</w:t>
      </w:r>
      <w:r w:rsidR="00E67AC3" w:rsidRPr="00712F11">
        <w:fldChar w:fldCharType="begin">
          <w:fldData xml:space="preserve">PEVuZE5vdGU+PENpdGU+PEF1dGhvcj5TaGFsbW9uPC9BdXRob3I+PFllYXI+MjAyNTwvWWVhcj48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</w:fldData>
        </w:fldChar>
      </w:r>
      <w:r w:rsidR="0043658C" w:rsidRPr="00712F11">
        <w:instrText xml:space="preserve"> ADDIN EN.CITE </w:instrText>
      </w:r>
      <w:r w:rsidR="0043658C" w:rsidRPr="00712F11">
        <w:fldChar w:fldCharType="begin">
          <w:fldData xml:space="preserve">PEVuZE5vdGU+PENpdGU+PEF1dGhvcj5TaGFsbW9uPC9BdXRob3I+PFllYXI+MjAyNTwvWWVhcj48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</w:fldData>
        </w:fldChar>
      </w:r>
      <w:r w:rsidR="0043658C" w:rsidRPr="00712F11">
        <w:instrText xml:space="preserve"> ADDIN EN.CITE.DATA </w:instrText>
      </w:r>
      <w:r w:rsidR="0043658C" w:rsidRPr="00712F11">
        <w:fldChar w:fldCharType="end"/>
      </w:r>
      <w:r w:rsidR="00E67AC3" w:rsidRPr="00712F11">
        <w:fldChar w:fldCharType="separate"/>
      </w:r>
      <w:r w:rsidR="0043658C" w:rsidRPr="00712F11">
        <w:rPr>
          <w:noProof/>
          <w:vertAlign w:val="superscript"/>
        </w:rPr>
        <w:t>6</w:t>
      </w:r>
      <w:r w:rsidR="00E67AC3" w:rsidRPr="00712F11">
        <w:fldChar w:fldCharType="end"/>
      </w:r>
      <w:r w:rsidR="071B3D0B" w:rsidRPr="00712F11">
        <w:t xml:space="preserve"> </w:t>
      </w:r>
      <w:r w:rsidR="0B21C8E8" w:rsidRPr="00712F11">
        <w:t>Salisbury et al</w:t>
      </w:r>
      <w:r w:rsidR="6B6A3F7F" w:rsidRPr="00712F11">
        <w:t>.</w:t>
      </w:r>
      <w:r w:rsidR="0B21C8E8" w:rsidRPr="00712F11">
        <w:t xml:space="preserve"> found that when the extent of mosaic attenuation was greater than that of reticulation and the axial distribution was diffuse, risk of false diagnosis of HP was less than 10%.</w:t>
      </w:r>
      <w:r w:rsidR="00E67AC3" w:rsidRPr="00712F11">
        <w:fldChar w:fldCharType="begin">
          <w:fldData xml:space="preserve">PEVuZE5vdGU+PENpdGU+PEF1dGhvcj5TYWxpc2J1cnk8L0F1dGhvcj48WWVhcj4yMDE4PC9ZZWFy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</w:fldData>
        </w:fldChar>
      </w:r>
      <w:r w:rsidR="00B649B3" w:rsidRPr="00712F11">
        <w:instrText xml:space="preserve"> ADDIN EN.CITE </w:instrText>
      </w:r>
      <w:r w:rsidR="00B649B3" w:rsidRPr="00712F11">
        <w:fldChar w:fldCharType="begin">
          <w:fldData xml:space="preserve">PEVuZE5vdGU+PENpdGU+PEF1dGhvcj5TYWxpc2J1cnk8L0F1dGhvcj48WWVhcj4yMDE4PC9ZZWFy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</w:fldData>
        </w:fldChar>
      </w:r>
      <w:r w:rsidR="00B649B3" w:rsidRPr="00712F11">
        <w:instrText xml:space="preserve"> ADDIN EN.CITE.DATA </w:instrText>
      </w:r>
      <w:r w:rsidR="00B649B3" w:rsidRPr="00712F11">
        <w:fldChar w:fldCharType="end"/>
      </w:r>
      <w:r w:rsidR="00E67AC3" w:rsidRPr="00712F11">
        <w:fldChar w:fldCharType="separate"/>
      </w:r>
      <w:r w:rsidR="00B649B3" w:rsidRPr="00712F11">
        <w:rPr>
          <w:noProof/>
          <w:vertAlign w:val="superscript"/>
        </w:rPr>
        <w:t>13</w:t>
      </w:r>
      <w:r w:rsidR="00E67AC3" w:rsidRPr="00712F11">
        <w:fldChar w:fldCharType="end"/>
      </w:r>
      <w:r w:rsidR="0B21C8E8" w:rsidRPr="00712F11">
        <w:t xml:space="preserve">  </w:t>
      </w:r>
    </w:p>
    <w:p w14:paraId="548173F6" w14:textId="45075EF0" w:rsidR="002546FD" w:rsidRPr="00712F11" w:rsidRDefault="00B82317" w:rsidP="003D5BBB">
      <w:r w:rsidRPr="00712F11">
        <w:t>F</w:t>
      </w:r>
      <w:r w:rsidR="00046E4E" w:rsidRPr="00712F11">
        <w:t xml:space="preserve">ibrotic HP </w:t>
      </w:r>
      <w:r w:rsidR="007C79EB" w:rsidRPr="00712F11">
        <w:t>is often</w:t>
      </w:r>
      <w:r w:rsidR="00172312" w:rsidRPr="00712F11">
        <w:t xml:space="preserve"> difficult to distinguish from other fibrotic ILD</w:t>
      </w:r>
      <w:r w:rsidR="00737665" w:rsidRPr="00712F11">
        <w:t xml:space="preserve">s, </w:t>
      </w:r>
      <w:r w:rsidR="00460D1B" w:rsidRPr="00712F11">
        <w:t xml:space="preserve">particularly </w:t>
      </w:r>
      <w:r w:rsidR="00BF5D44" w:rsidRPr="00712F11">
        <w:t>IPF</w:t>
      </w:r>
      <w:r w:rsidR="00167C7A" w:rsidRPr="00712F11">
        <w:t xml:space="preserve"> (usual interstitial pneumonia </w:t>
      </w:r>
      <w:r w:rsidR="00A634B6" w:rsidRPr="00712F11">
        <w:t xml:space="preserve">[UIP] </w:t>
      </w:r>
      <w:r w:rsidR="00167C7A" w:rsidRPr="00712F11">
        <w:t>pattern)</w:t>
      </w:r>
      <w:r w:rsidR="00BF5D44" w:rsidRPr="00712F11">
        <w:t xml:space="preserve">. </w:t>
      </w:r>
      <w:r w:rsidR="000528ED" w:rsidRPr="00712F11">
        <w:t xml:space="preserve">A recent analysis from </w:t>
      </w:r>
      <w:proofErr w:type="spellStart"/>
      <w:r w:rsidR="000528ED" w:rsidRPr="00712F11">
        <w:t>Sumikawa</w:t>
      </w:r>
      <w:proofErr w:type="spellEnd"/>
      <w:r w:rsidR="000528ED" w:rsidRPr="00712F11">
        <w:t xml:space="preserve"> et al</w:t>
      </w:r>
      <w:r w:rsidR="66079A82" w:rsidRPr="00712F11">
        <w:t>.</w:t>
      </w:r>
      <w:r w:rsidR="000528ED" w:rsidRPr="00712F11">
        <w:t xml:space="preserve"> </w:t>
      </w:r>
      <w:r w:rsidR="00284B8E" w:rsidRPr="00712F11">
        <w:t xml:space="preserve">comparing </w:t>
      </w:r>
      <w:r w:rsidR="00AA183C" w:rsidRPr="00712F11">
        <w:t xml:space="preserve">CT </w:t>
      </w:r>
      <w:r w:rsidR="00880995" w:rsidRPr="00712F11">
        <w:t xml:space="preserve">features in patients with fibrotic HP and </w:t>
      </w:r>
      <w:r w:rsidR="00BF5D44" w:rsidRPr="00712F11">
        <w:t xml:space="preserve">IPF found </w:t>
      </w:r>
      <w:r w:rsidR="009E68B7" w:rsidRPr="00712F11">
        <w:t xml:space="preserve">three </w:t>
      </w:r>
      <w:r w:rsidR="00C44D60" w:rsidRPr="00712F11">
        <w:t xml:space="preserve">statistically significant distinguishing </w:t>
      </w:r>
      <w:r w:rsidR="00D00A18" w:rsidRPr="00712F11">
        <w:t>features</w:t>
      </w:r>
      <w:r w:rsidR="00CB101D" w:rsidRPr="00712F11">
        <w:t xml:space="preserve"> on CT</w:t>
      </w:r>
      <w:r w:rsidR="00D00A18" w:rsidRPr="00712F11">
        <w:t xml:space="preserve"> </w:t>
      </w:r>
      <w:r w:rsidR="002013B9" w:rsidRPr="00712F11">
        <w:t xml:space="preserve">that favor fibrotic HP: </w:t>
      </w:r>
      <w:r w:rsidR="00D00A18" w:rsidRPr="00712F11">
        <w:t xml:space="preserve">1) </w:t>
      </w:r>
      <w:r w:rsidR="00246964" w:rsidRPr="00712F11">
        <w:t xml:space="preserve">GGO with traction bronchiectasis; 2) </w:t>
      </w:r>
      <w:proofErr w:type="spellStart"/>
      <w:r w:rsidR="005B3343" w:rsidRPr="00712F11">
        <w:t>p</w:t>
      </w:r>
      <w:r w:rsidR="00246964" w:rsidRPr="00712F11">
        <w:t>eribronchovascular</w:t>
      </w:r>
      <w:proofErr w:type="spellEnd"/>
      <w:r w:rsidR="00246964" w:rsidRPr="00712F11">
        <w:t xml:space="preserve"> opacities in the upper lung; and 3) </w:t>
      </w:r>
      <w:r w:rsidR="005B3343" w:rsidRPr="00712F11">
        <w:t>r</w:t>
      </w:r>
      <w:r w:rsidR="00246964" w:rsidRPr="00712F11">
        <w:t>andom distribution.</w:t>
      </w:r>
      <w:r w:rsidRPr="00712F11">
        <w:fldChar w:fldCharType="begin">
          <w:fldData xml:space="preserve">PEVuZE5vdGU+PENpdGU+PEF1dGhvcj5TdW1pa2F3YTwvQXV0aG9yPjxZZWFyPjIwMjQ8L1llYXI+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==
</w:fldData>
        </w:fldChar>
      </w:r>
      <w:r w:rsidRPr="00712F11">
        <w:instrText xml:space="preserve"> ADDIN EN.CITE </w:instrText>
      </w:r>
      <w:r w:rsidRPr="00712F11">
        <w:fldChar w:fldCharType="begin">
          <w:fldData xml:space="preserve">PEVuZE5vdGU+PENpdGU+PEF1dGhvcj5TdW1pa2F3YTwvQXV0aG9yPjxZZWFyPjIwMjQ8L1llYXI+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==
</w:fldData>
        </w:fldChar>
      </w:r>
      <w:r w:rsidRPr="00712F11">
        <w:instrText xml:space="preserve"> ADDIN EN.CITE.DATA </w:instrText>
      </w:r>
      <w:r w:rsidRPr="00712F11">
        <w:fldChar w:fldCharType="end"/>
      </w:r>
      <w:r w:rsidRPr="00712F11">
        <w:fldChar w:fldCharType="separate"/>
      </w:r>
      <w:r w:rsidR="00B649B3" w:rsidRPr="00712F11">
        <w:rPr>
          <w:noProof/>
          <w:vertAlign w:val="superscript"/>
        </w:rPr>
        <w:t>14</w:t>
      </w:r>
      <w:r w:rsidRPr="00712F11">
        <w:fldChar w:fldCharType="end"/>
      </w:r>
      <w:r w:rsidR="002013B9" w:rsidRPr="00712F11">
        <w:t xml:space="preserve"> </w:t>
      </w:r>
      <w:r w:rsidR="00686A18" w:rsidRPr="00712F11">
        <w:t>A similar stud</w:t>
      </w:r>
      <w:r w:rsidR="00B225A9" w:rsidRPr="00712F11">
        <w:t xml:space="preserve">y by </w:t>
      </w:r>
      <w:proofErr w:type="spellStart"/>
      <w:r w:rsidR="00B225A9" w:rsidRPr="00712F11">
        <w:t>Tateishi</w:t>
      </w:r>
      <w:proofErr w:type="spellEnd"/>
      <w:r w:rsidR="00B225A9" w:rsidRPr="00712F11">
        <w:t xml:space="preserve"> et al</w:t>
      </w:r>
      <w:r w:rsidR="5F3C71CF" w:rsidRPr="00712F11">
        <w:t>.</w:t>
      </w:r>
      <w:r w:rsidR="00B225A9" w:rsidRPr="00712F11">
        <w:t xml:space="preserve"> found that </w:t>
      </w:r>
      <w:r w:rsidR="003845B1" w:rsidRPr="00712F11">
        <w:t xml:space="preserve">upper or mid lung predominance and profuse micronodules were statistically </w:t>
      </w:r>
      <w:r w:rsidR="00DF46A9" w:rsidRPr="00712F11">
        <w:t>significant distinguishing features.</w:t>
      </w:r>
      <w:r w:rsidRPr="00712F11">
        <w:fldChar w:fldCharType="begin">
          <w:fldData xml:space="preserve">PEVuZE5vdGU+PENpdGU+PEF1dGhvcj5UYXRlaXNoaTwvQXV0aG9yPjxZZWFyPjIwMjA8L1llYXI+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</w:fldData>
        </w:fldChar>
      </w:r>
      <w:r w:rsidRPr="00712F11">
        <w:instrText xml:space="preserve"> ADDIN EN.CITE </w:instrText>
      </w:r>
      <w:r w:rsidRPr="00712F11">
        <w:fldChar w:fldCharType="begin">
          <w:fldData xml:space="preserve">PEVuZE5vdGU+PENpdGU+PEF1dGhvcj5UYXRlaXNoaTwvQXV0aG9yPjxZZWFyPjIwMjA8L1llYXI+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</w:fldData>
        </w:fldChar>
      </w:r>
      <w:r w:rsidRPr="00712F11">
        <w:instrText xml:space="preserve"> ADDIN EN.CITE.DATA </w:instrText>
      </w:r>
      <w:r w:rsidRPr="00712F11">
        <w:fldChar w:fldCharType="end"/>
      </w:r>
      <w:r w:rsidRPr="00712F11">
        <w:fldChar w:fldCharType="separate"/>
      </w:r>
      <w:r w:rsidR="00B649B3" w:rsidRPr="00712F11">
        <w:rPr>
          <w:noProof/>
          <w:vertAlign w:val="superscript"/>
        </w:rPr>
        <w:t>15</w:t>
      </w:r>
      <w:r w:rsidRPr="00712F11">
        <w:fldChar w:fldCharType="end"/>
      </w:r>
      <w:r w:rsidR="00EB6706" w:rsidRPr="00712F11">
        <w:t xml:space="preserve"> </w:t>
      </w:r>
      <w:r w:rsidR="00230CCB" w:rsidRPr="00712F11">
        <w:t xml:space="preserve">The presence of cysts (not to be confused with “honeycomb cysts” which </w:t>
      </w:r>
      <w:r w:rsidR="00885979" w:rsidRPr="00712F11">
        <w:t xml:space="preserve">is synonymous with “honeycombing”) is </w:t>
      </w:r>
      <w:r w:rsidR="0011143B" w:rsidRPr="00712F11">
        <w:t>infrequently seen in HP</w:t>
      </w:r>
      <w:r w:rsidR="008535CA" w:rsidRPr="00712F11">
        <w:t xml:space="preserve"> but </w:t>
      </w:r>
      <w:r w:rsidR="009F2295" w:rsidRPr="00712F11">
        <w:t xml:space="preserve">is </w:t>
      </w:r>
      <w:r w:rsidR="008535CA" w:rsidRPr="00712F11">
        <w:t>more common in HP than IPF.</w:t>
      </w:r>
      <w:r w:rsidR="008535CA" w:rsidRPr="00712F11">
        <w:fldChar w:fldCharType="begin">
          <w:fldData xml:space="preserve">PEVuZE5vdGU+PENpdGU+PEF1dGhvcj5TaWx2YTwvQXV0aG9yPjxZZWFyPjIwMDg8L1llYXI+PFJl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</w:fldData>
        </w:fldChar>
      </w:r>
      <w:r w:rsidR="008535CA" w:rsidRPr="00712F11">
        <w:instrText xml:space="preserve"> ADDIN EN.CITE </w:instrText>
      </w:r>
      <w:r w:rsidR="008535CA" w:rsidRPr="00712F11">
        <w:fldChar w:fldCharType="begin">
          <w:fldData xml:space="preserve">PEVuZE5vdGU+PENpdGU+PEF1dGhvcj5TaWx2YTwvQXV0aG9yPjxZZWFyPjIwMDg8L1llYXI+PFJl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</w:fldData>
        </w:fldChar>
      </w:r>
      <w:r w:rsidR="008535CA" w:rsidRPr="00712F11">
        <w:instrText xml:space="preserve"> ADDIN EN.CITE.DATA </w:instrText>
      </w:r>
      <w:r w:rsidR="008535CA" w:rsidRPr="00712F11">
        <w:fldChar w:fldCharType="end"/>
      </w:r>
      <w:r w:rsidR="008535CA" w:rsidRPr="00712F11">
        <w:fldChar w:fldCharType="separate"/>
      </w:r>
      <w:r w:rsidR="008535CA" w:rsidRPr="00712F11">
        <w:rPr>
          <w:noProof/>
          <w:vertAlign w:val="superscript"/>
        </w:rPr>
        <w:t>16</w:t>
      </w:r>
      <w:r w:rsidR="008535CA" w:rsidRPr="00712F11">
        <w:fldChar w:fldCharType="end"/>
      </w:r>
      <w:r w:rsidR="008535CA" w:rsidRPr="00712F11">
        <w:t xml:space="preserve"> </w:t>
      </w:r>
      <w:r w:rsidR="00CF0B3C" w:rsidRPr="00712F11">
        <w:t>However</w:t>
      </w:r>
      <w:r w:rsidR="77CB668F" w:rsidRPr="00712F11">
        <w:t>,</w:t>
      </w:r>
      <w:r w:rsidR="00CF0B3C" w:rsidRPr="00712F11">
        <w:t xml:space="preserve"> these </w:t>
      </w:r>
      <w:r w:rsidR="00B53189" w:rsidRPr="00712F11">
        <w:t xml:space="preserve">features are only useful when present, and even when </w:t>
      </w:r>
      <w:r w:rsidR="00592F25" w:rsidRPr="00712F11">
        <w:t>present</w:t>
      </w:r>
      <w:r w:rsidR="66BBA679" w:rsidRPr="00712F11">
        <w:t>,</w:t>
      </w:r>
      <w:r w:rsidR="00592F25" w:rsidRPr="00712F11">
        <w:t xml:space="preserve"> they are not specific for HP. </w:t>
      </w:r>
      <w:r w:rsidR="00E34509" w:rsidRPr="00712F11">
        <w:t xml:space="preserve"> </w:t>
      </w:r>
    </w:p>
    <w:p w14:paraId="3807DE39" w14:textId="12413A22" w:rsidR="005361F3" w:rsidRPr="00712F11" w:rsidRDefault="00AF55DF" w:rsidP="003D5BBB">
      <w:r w:rsidRPr="00712F11">
        <w:t xml:space="preserve">A general strategy for the interpreting radiologist </w:t>
      </w:r>
      <w:r w:rsidR="0077064A" w:rsidRPr="00712F11">
        <w:t xml:space="preserve">to differentiate </w:t>
      </w:r>
      <w:r w:rsidR="00243B6B" w:rsidRPr="00712F11">
        <w:t>between UIP and fibrotic HP is</w:t>
      </w:r>
      <w:r w:rsidR="00A41A07" w:rsidRPr="00712F11">
        <w:t>: 1)</w:t>
      </w:r>
      <w:r w:rsidRPr="00712F11">
        <w:t xml:space="preserve"> </w:t>
      </w:r>
      <w:r w:rsidR="00A41A07" w:rsidRPr="00712F11">
        <w:t>Identify</w:t>
      </w:r>
      <w:r w:rsidR="00EA6FA0" w:rsidRPr="00712F11">
        <w:t xml:space="preserve"> HPCFs</w:t>
      </w:r>
      <w:r w:rsidR="00145A42" w:rsidRPr="00712F11">
        <w:t>, if any; and 2) Characterize the axial and craniocaudal distribution of the fibrosis</w:t>
      </w:r>
      <w:r w:rsidR="00622094" w:rsidRPr="00712F11">
        <w:t xml:space="preserve"> (</w:t>
      </w:r>
      <w:r w:rsidR="00E36C73" w:rsidRPr="00712F11">
        <w:t>Table 4</w:t>
      </w:r>
      <w:r w:rsidR="00622094" w:rsidRPr="00712F11">
        <w:t>)</w:t>
      </w:r>
      <w:r w:rsidR="00145A42" w:rsidRPr="00712F11">
        <w:t>.</w:t>
      </w:r>
      <w:r w:rsidR="00E36C73" w:rsidRPr="00712F11">
        <w:fldChar w:fldCharType="begin">
          <w:fldData xml:space="preserve">PEVuZE5vdGU+PENpdGU+PEF1dGhvcj5GZXJuYW5kZXogUGVyZXo8L0F1dGhvcj48WWVhcj4yMDIx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</w:fldData>
        </w:fldChar>
      </w:r>
      <w:r w:rsidR="008535CA" w:rsidRPr="00712F11">
        <w:instrText xml:space="preserve"> ADDIN EN.CITE </w:instrText>
      </w:r>
      <w:r w:rsidR="008535CA" w:rsidRPr="00712F11">
        <w:fldChar w:fldCharType="begin">
          <w:fldData xml:space="preserve">PEVuZE5vdGU+PENpdGU+PEF1dGhvcj5GZXJuYW5kZXogUGVyZXo8L0F1dGhvcj48WWVhcj4yMDIx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</w:fldData>
        </w:fldChar>
      </w:r>
      <w:r w:rsidR="008535CA" w:rsidRPr="00712F11">
        <w:instrText xml:space="preserve"> ADDIN EN.CITE.DATA </w:instrText>
      </w:r>
      <w:r w:rsidR="008535CA" w:rsidRPr="00712F11">
        <w:fldChar w:fldCharType="end"/>
      </w:r>
      <w:r w:rsidR="00E36C73" w:rsidRPr="00712F11">
        <w:fldChar w:fldCharType="separate"/>
      </w:r>
      <w:r w:rsidR="008535CA" w:rsidRPr="00712F11">
        <w:rPr>
          <w:noProof/>
          <w:vertAlign w:val="superscript"/>
        </w:rPr>
        <w:t>1,4,17</w:t>
      </w:r>
      <w:r w:rsidR="00E36C73" w:rsidRPr="00712F11">
        <w:fldChar w:fldCharType="end"/>
      </w:r>
      <w:r w:rsidR="00CA5A9F" w:rsidRPr="00712F11">
        <w:t xml:space="preserve"> </w:t>
      </w:r>
      <w:r w:rsidR="001F1319" w:rsidRPr="00712F11">
        <w:t xml:space="preserve">The presence of HPCFs </w:t>
      </w:r>
      <w:r w:rsidR="004A3314" w:rsidRPr="00712F11">
        <w:t>favors a diagnosis of HP, however</w:t>
      </w:r>
      <w:r w:rsidR="007B75D7" w:rsidRPr="00712F11">
        <w:t xml:space="preserve"> their</w:t>
      </w:r>
      <w:r w:rsidR="00DB3E32" w:rsidRPr="00712F11">
        <w:t xml:space="preserve"> absence </w:t>
      </w:r>
      <w:r w:rsidR="005802C6" w:rsidRPr="00712F11">
        <w:t xml:space="preserve">does not exclude </w:t>
      </w:r>
      <w:r w:rsidR="007B75D7" w:rsidRPr="00712F11">
        <w:t>it.</w:t>
      </w:r>
      <w:r w:rsidR="002165DF" w:rsidRPr="00712F11">
        <w:t xml:space="preserve"> </w:t>
      </w:r>
      <w:r w:rsidR="007B75D7" w:rsidRPr="00712F11">
        <w:t>I</w:t>
      </w:r>
      <w:r w:rsidR="002165DF" w:rsidRPr="00712F11">
        <w:t xml:space="preserve">n these </w:t>
      </w:r>
      <w:r w:rsidR="00F20F4E" w:rsidRPr="00712F11">
        <w:t>cases,</w:t>
      </w:r>
      <w:r w:rsidR="002165DF" w:rsidRPr="00712F11">
        <w:t xml:space="preserve"> the distribution of fibrosis is the only </w:t>
      </w:r>
      <w:r w:rsidR="00533E60" w:rsidRPr="00712F11">
        <w:t xml:space="preserve">potential </w:t>
      </w:r>
      <w:r w:rsidR="002165DF" w:rsidRPr="00712F11">
        <w:t xml:space="preserve">differentiating </w:t>
      </w:r>
      <w:r w:rsidR="008E5FFB" w:rsidRPr="00712F11">
        <w:t xml:space="preserve">factor. </w:t>
      </w:r>
      <w:r w:rsidR="0065427C" w:rsidRPr="00712F11">
        <w:t xml:space="preserve">Ultimately, </w:t>
      </w:r>
      <w:r w:rsidR="000302D5" w:rsidRPr="00712F11">
        <w:t>many case</w:t>
      </w:r>
      <w:r w:rsidR="005B6649" w:rsidRPr="00712F11">
        <w:t>s will not</w:t>
      </w:r>
      <w:r w:rsidR="00F45F4C" w:rsidRPr="00712F11">
        <w:t xml:space="preserve"> </w:t>
      </w:r>
      <w:r w:rsidR="0087788B" w:rsidRPr="00712F11">
        <w:t xml:space="preserve">fit </w:t>
      </w:r>
      <w:r w:rsidR="004860E4" w:rsidRPr="00712F11">
        <w:t>easily</w:t>
      </w:r>
      <w:r w:rsidR="008118E4" w:rsidRPr="00712F11">
        <w:t xml:space="preserve"> into one of the two patterns</w:t>
      </w:r>
      <w:r w:rsidR="0087788B" w:rsidRPr="00712F11">
        <w:t xml:space="preserve"> and multidisciplinary discussion will be necessary.</w:t>
      </w:r>
    </w:p>
    <w:p w14:paraId="7754D773" w14:textId="77777777" w:rsidR="00D5488E" w:rsidRPr="00712F11" w:rsidRDefault="00D5488E" w:rsidP="003D5BBB"/>
    <w:p w14:paraId="4638E39A" w14:textId="3AD47273" w:rsidR="00DF46A9" w:rsidRPr="00712F11" w:rsidRDefault="004D2A55" w:rsidP="009A3FBC">
      <w:pPr>
        <w:pStyle w:val="Heading1"/>
        <w:rPr>
          <w:color w:val="auto"/>
        </w:rPr>
      </w:pPr>
      <w:r w:rsidRPr="00712F11">
        <w:rPr>
          <w:color w:val="auto"/>
        </w:rPr>
        <w:t>Conclusion</w:t>
      </w:r>
    </w:p>
    <w:p w14:paraId="0C66F72F" w14:textId="6C987CA3" w:rsidR="009A3FBC" w:rsidRPr="00712F11" w:rsidRDefault="002102F3" w:rsidP="009A3FBC">
      <w:r w:rsidRPr="00712F11">
        <w:t xml:space="preserve">HP is a challenging </w:t>
      </w:r>
      <w:r w:rsidR="1A0CB6D5" w:rsidRPr="00712F11">
        <w:t>diagnosis</w:t>
      </w:r>
      <w:r w:rsidR="00840D9F" w:rsidRPr="00712F11">
        <w:t xml:space="preserve"> </w:t>
      </w:r>
      <w:r w:rsidR="00792988" w:rsidRPr="00712F11">
        <w:t xml:space="preserve">due to its variable and nonspecific features. </w:t>
      </w:r>
      <w:r w:rsidR="00F918F5" w:rsidRPr="00712F11">
        <w:t xml:space="preserve">The gold standard for diagnosis is multidisciplinary discussion, which combines clinical, </w:t>
      </w:r>
      <w:r w:rsidR="00707117" w:rsidRPr="00712F11">
        <w:t>radiolog</w:t>
      </w:r>
      <w:r w:rsidR="63D90CB0" w:rsidRPr="00712F11">
        <w:t>ic</w:t>
      </w:r>
      <w:r w:rsidR="00F918F5" w:rsidRPr="00712F11">
        <w:t xml:space="preserve"> and </w:t>
      </w:r>
      <w:r w:rsidR="30D3D5C9" w:rsidRPr="00712F11">
        <w:t>histo</w:t>
      </w:r>
      <w:r w:rsidR="00F918F5" w:rsidRPr="00712F11">
        <w:t>patholog</w:t>
      </w:r>
      <w:r w:rsidR="3B682E2A" w:rsidRPr="00712F11">
        <w:t>ic</w:t>
      </w:r>
      <w:r w:rsidR="00F918F5" w:rsidRPr="00712F11">
        <w:t xml:space="preserve"> fin</w:t>
      </w:r>
      <w:r w:rsidR="00707117" w:rsidRPr="00712F11">
        <w:t xml:space="preserve">dings. </w:t>
      </w:r>
      <w:r w:rsidR="00CE21D5" w:rsidRPr="00712F11">
        <w:t xml:space="preserve">Recently published guidelines on the diagnosis of HP </w:t>
      </w:r>
      <w:r w:rsidR="00CD7D40" w:rsidRPr="00712F11">
        <w:t xml:space="preserve">place </w:t>
      </w:r>
      <w:r w:rsidR="00BA6CA3" w:rsidRPr="00712F11">
        <w:t xml:space="preserve">increased </w:t>
      </w:r>
      <w:r w:rsidR="00286B71" w:rsidRPr="00712F11">
        <w:t xml:space="preserve">importance </w:t>
      </w:r>
      <w:r w:rsidR="00CD7D40" w:rsidRPr="00712F11">
        <w:t>on</w:t>
      </w:r>
      <w:r w:rsidR="00286B71" w:rsidRPr="00712F11">
        <w:t xml:space="preserve"> CT analysis </w:t>
      </w:r>
      <w:r w:rsidR="0052362E" w:rsidRPr="00712F11">
        <w:t xml:space="preserve">as </w:t>
      </w:r>
      <w:r w:rsidR="000D3E22" w:rsidRPr="00712F11">
        <w:t xml:space="preserve">a </w:t>
      </w:r>
      <w:r w:rsidR="0052362E" w:rsidRPr="00712F11">
        <w:t xml:space="preserve">component of </w:t>
      </w:r>
      <w:r w:rsidR="000D3E22" w:rsidRPr="00712F11">
        <w:t xml:space="preserve">the </w:t>
      </w:r>
      <w:r w:rsidR="0052362E" w:rsidRPr="00712F11">
        <w:t>multidisciplinary diagnosis</w:t>
      </w:r>
      <w:r w:rsidR="004F0DE6" w:rsidRPr="00712F11">
        <w:t>.</w:t>
      </w:r>
      <w:r w:rsidR="003820EC" w:rsidRPr="00712F11">
        <w:t xml:space="preserve"> </w:t>
      </w:r>
      <w:r w:rsidR="00A62989" w:rsidRPr="00712F11">
        <w:t>There are four HPCFs</w:t>
      </w:r>
      <w:r w:rsidR="00027454" w:rsidRPr="00712F11">
        <w:t xml:space="preserve">: mosaic attenuation, air trapping, GGO, and centrilobular nodules. The identification of these features, </w:t>
      </w:r>
      <w:r w:rsidR="001A73D5" w:rsidRPr="00712F11">
        <w:t>in addition to fibrosis</w:t>
      </w:r>
      <w:r w:rsidR="003D1974" w:rsidRPr="00712F11">
        <w:t xml:space="preserve"> and the distribution of findings</w:t>
      </w:r>
      <w:r w:rsidR="001A73D5" w:rsidRPr="00712F11">
        <w:t xml:space="preserve">, allow the radiologist </w:t>
      </w:r>
      <w:r w:rsidR="00443E86" w:rsidRPr="00712F11">
        <w:t xml:space="preserve">to stratify their confidence </w:t>
      </w:r>
      <w:r w:rsidR="72318AD0" w:rsidRPr="00712F11">
        <w:t xml:space="preserve">of </w:t>
      </w:r>
      <w:r w:rsidR="00443E86" w:rsidRPr="00712F11">
        <w:t xml:space="preserve">the </w:t>
      </w:r>
      <w:r w:rsidR="00C94964" w:rsidRPr="00712F11">
        <w:t xml:space="preserve">imaging appearance. This has downstream effects on the rest of the </w:t>
      </w:r>
      <w:r w:rsidR="006559FF" w:rsidRPr="00712F11">
        <w:t xml:space="preserve">diagnostic workup, </w:t>
      </w:r>
      <w:r w:rsidR="005F6DB9" w:rsidRPr="00712F11">
        <w:t xml:space="preserve">which </w:t>
      </w:r>
      <w:r w:rsidR="005B530E" w:rsidRPr="00712F11">
        <w:t>place</w:t>
      </w:r>
      <w:r w:rsidR="009F62DE" w:rsidRPr="00712F11">
        <w:t>s</w:t>
      </w:r>
      <w:r w:rsidR="005B530E" w:rsidRPr="00712F11">
        <w:t xml:space="preserve"> imaging early in the respective </w:t>
      </w:r>
      <w:r w:rsidR="0018343E" w:rsidRPr="00712F11">
        <w:t xml:space="preserve">diagnostic </w:t>
      </w:r>
      <w:r w:rsidR="005B530E" w:rsidRPr="00712F11">
        <w:t>algorithms.</w:t>
      </w:r>
      <w:r w:rsidR="00B35692" w:rsidRPr="00712F11">
        <w:t xml:space="preserve"> </w:t>
      </w:r>
    </w:p>
    <w:p w14:paraId="42C0296C" w14:textId="11F2F1C0" w:rsidR="00593A11" w:rsidRPr="00712F11" w:rsidRDefault="392DBE18" w:rsidP="003D5BBB">
      <w:r w:rsidRPr="00712F11">
        <w:lastRenderedPageBreak/>
        <w:t xml:space="preserve">Both the ATS/JRS/ALAT and ACCP guidelines are in their </w:t>
      </w:r>
      <w:r w:rsidR="5C3F8EF0" w:rsidRPr="00712F11">
        <w:t xml:space="preserve">first </w:t>
      </w:r>
      <w:r w:rsidR="05E5AD1A" w:rsidRPr="00712F11">
        <w:t xml:space="preserve">iterations, and research </w:t>
      </w:r>
      <w:r w:rsidR="175E83A8" w:rsidRPr="00712F11">
        <w:t xml:space="preserve">evaluating their performance independently and relative to each other is ongoing. </w:t>
      </w:r>
      <w:r w:rsidR="5FF9AE70" w:rsidRPr="00712F11">
        <w:t xml:space="preserve">While they </w:t>
      </w:r>
      <w:r w:rsidR="45F5FC28" w:rsidRPr="00712F11">
        <w:t>will likely</w:t>
      </w:r>
      <w:r w:rsidR="5FF9AE70" w:rsidRPr="00712F11">
        <w:t xml:space="preserve"> be updated in the future, </w:t>
      </w:r>
      <w:r w:rsidR="682F8556" w:rsidRPr="00712F11">
        <w:t xml:space="preserve">the </w:t>
      </w:r>
      <w:r w:rsidR="0E3402ED" w:rsidRPr="00712F11">
        <w:t>CT</w:t>
      </w:r>
      <w:r w:rsidR="5FF9AE70" w:rsidRPr="00712F11">
        <w:t xml:space="preserve"> features of HP are well </w:t>
      </w:r>
      <w:r w:rsidR="682F8556" w:rsidRPr="00712F11">
        <w:t xml:space="preserve">studied and </w:t>
      </w:r>
      <w:r w:rsidR="5FF9AE70" w:rsidRPr="00712F11">
        <w:t>described</w:t>
      </w:r>
      <w:r w:rsidR="682F8556" w:rsidRPr="00712F11">
        <w:t>.</w:t>
      </w:r>
      <w:r w:rsidR="7801284E" w:rsidRPr="00712F11">
        <w:t xml:space="preserve"> </w:t>
      </w:r>
      <w:r w:rsidR="682F8556" w:rsidRPr="00712F11">
        <w:t xml:space="preserve"> </w:t>
      </w:r>
      <w:r w:rsidR="5B923393" w:rsidRPr="00712F11">
        <w:t xml:space="preserve">The </w:t>
      </w:r>
      <w:r w:rsidR="45282C29" w:rsidRPr="00712F11">
        <w:t>primary challenge from an imaging perspective is the variable appearance</w:t>
      </w:r>
      <w:r w:rsidR="4ADA124B" w:rsidRPr="00712F11">
        <w:t xml:space="preserve"> and</w:t>
      </w:r>
      <w:r w:rsidR="45282C29" w:rsidRPr="00712F11">
        <w:t xml:space="preserve"> nonspecific features</w:t>
      </w:r>
      <w:r w:rsidR="56EBA350" w:rsidRPr="00712F11">
        <w:t xml:space="preserve">, </w:t>
      </w:r>
      <w:r w:rsidR="63C324F9" w:rsidRPr="00712F11">
        <w:t xml:space="preserve">which </w:t>
      </w:r>
      <w:r w:rsidR="7551EC8F" w:rsidRPr="00712F11">
        <w:t xml:space="preserve">necessitate </w:t>
      </w:r>
      <w:r w:rsidR="3230BDE4" w:rsidRPr="00712F11">
        <w:t>careful</w:t>
      </w:r>
      <w:r w:rsidR="7551EC8F" w:rsidRPr="00712F11">
        <w:t xml:space="preserve"> </w:t>
      </w:r>
      <w:r w:rsidR="0FC99AAE" w:rsidRPr="00712F11">
        <w:t xml:space="preserve">image </w:t>
      </w:r>
      <w:r w:rsidR="7551EC8F" w:rsidRPr="00712F11">
        <w:t xml:space="preserve">analysis </w:t>
      </w:r>
      <w:r w:rsidR="442F2672" w:rsidRPr="00712F11">
        <w:t xml:space="preserve">and a thorough understanding of the spectrum of </w:t>
      </w:r>
      <w:r w:rsidR="13B673E3" w:rsidRPr="00712F11">
        <w:t>findings and distributions.</w:t>
      </w:r>
      <w:r w:rsidR="00E61E07" w:rsidRPr="00712F11">
        <w:t xml:space="preserve"> </w:t>
      </w:r>
      <w:r w:rsidR="00FB53C5" w:rsidRPr="00712F11">
        <w:t xml:space="preserve">Which set of guidelines, if any, </w:t>
      </w:r>
      <w:r w:rsidR="00F80582" w:rsidRPr="00712F11">
        <w:t xml:space="preserve">to use </w:t>
      </w:r>
      <w:r w:rsidR="00621393" w:rsidRPr="00712F11">
        <w:t xml:space="preserve">for reporting purposes should be decided by each practice or institution </w:t>
      </w:r>
      <w:r w:rsidR="00AF24A3" w:rsidRPr="00712F11">
        <w:t>based on the</w:t>
      </w:r>
      <w:r w:rsidR="00973242" w:rsidRPr="00712F11">
        <w:t xml:space="preserve"> prevalence of HP in their practice area</w:t>
      </w:r>
      <w:r w:rsidR="00541F46" w:rsidRPr="00712F11">
        <w:t xml:space="preserve"> and the preferences of the</w:t>
      </w:r>
      <w:r w:rsidR="008D5726" w:rsidRPr="00712F11">
        <w:t xml:space="preserve"> ordering physicians.</w:t>
      </w:r>
      <w:r w:rsidR="00973242" w:rsidRPr="00712F11">
        <w:t xml:space="preserve"> </w:t>
      </w:r>
    </w:p>
    <w:p w14:paraId="4675ADED" w14:textId="77777777" w:rsidR="00D5488E" w:rsidRPr="00712F11" w:rsidRDefault="00D5488E" w:rsidP="003D5BBB"/>
    <w:p w14:paraId="1B2AF015" w14:textId="0466553D" w:rsidR="007537BC" w:rsidRPr="00712F11" w:rsidRDefault="007537BC" w:rsidP="007537BC">
      <w:pPr>
        <w:pStyle w:val="Heading1"/>
        <w:rPr>
          <w:color w:val="auto"/>
        </w:rPr>
      </w:pPr>
      <w:r w:rsidRPr="00712F11">
        <w:rPr>
          <w:color w:val="auto"/>
        </w:rPr>
        <w:t>References</w:t>
      </w:r>
    </w:p>
    <w:p w14:paraId="0B7BB190" w14:textId="77777777" w:rsidR="008535CA" w:rsidRPr="00712F11" w:rsidRDefault="00376BD5" w:rsidP="008535CA">
      <w:pPr>
        <w:pStyle w:val="EndNoteBibliography"/>
        <w:spacing w:after="0"/>
      </w:pPr>
      <w:r w:rsidRPr="00712F11">
        <w:fldChar w:fldCharType="begin"/>
      </w:r>
      <w:r w:rsidRPr="00712F11">
        <w:instrText xml:space="preserve"> ADDIN EN.REFLIST </w:instrText>
      </w:r>
      <w:r w:rsidRPr="00712F11">
        <w:fldChar w:fldCharType="separate"/>
      </w:r>
      <w:r w:rsidR="008535CA" w:rsidRPr="00712F11">
        <w:t>1.</w:t>
      </w:r>
      <w:r w:rsidR="008535CA" w:rsidRPr="00712F11">
        <w:tab/>
        <w:t xml:space="preserve">Raghu G, Remy-Jardin M, Ryerson CJ, et al. Diagnosis of Hypersensitivity Pneumonitis in Adults. An Official ATS/JRS/ALAT Clinical Practice Guideline. </w:t>
      </w:r>
      <w:r w:rsidR="008535CA" w:rsidRPr="00712F11">
        <w:rPr>
          <w:i/>
        </w:rPr>
        <w:t>Am J Respir Crit Care Med</w:t>
      </w:r>
      <w:r w:rsidR="008535CA" w:rsidRPr="00712F11">
        <w:t>. Aug 1 2020;202(3):e36-e69. doi:10.1164/rccm.202005-2032ST</w:t>
      </w:r>
    </w:p>
    <w:p w14:paraId="17AD3CD6" w14:textId="77777777" w:rsidR="008535CA" w:rsidRPr="00712F11" w:rsidRDefault="008535CA" w:rsidP="008535CA">
      <w:pPr>
        <w:pStyle w:val="EndNoteBibliography"/>
        <w:spacing w:after="0"/>
      </w:pPr>
      <w:r w:rsidRPr="00712F11">
        <w:t>2.</w:t>
      </w:r>
      <w:r w:rsidRPr="00712F11">
        <w:tab/>
        <w:t xml:space="preserve">Walters GI, Huntley CC. Novel occupational causes of hypersensitivity pneumonitis. </w:t>
      </w:r>
      <w:r w:rsidRPr="00712F11">
        <w:rPr>
          <w:i/>
        </w:rPr>
        <w:t>Curr Opin Allergy Clin Immunol</w:t>
      </w:r>
      <w:r w:rsidRPr="00712F11">
        <w:t>. Apr 1 2023;23(2):85-91. doi:10.1097/ACI.0000000000000894</w:t>
      </w:r>
    </w:p>
    <w:p w14:paraId="766E3DBE" w14:textId="77777777" w:rsidR="008535CA" w:rsidRPr="00712F11" w:rsidRDefault="008535CA" w:rsidP="008535CA">
      <w:pPr>
        <w:pStyle w:val="EndNoteBibliography"/>
        <w:spacing w:after="0"/>
      </w:pPr>
      <w:r w:rsidRPr="00712F11">
        <w:t>3.</w:t>
      </w:r>
      <w:r w:rsidRPr="00712F11">
        <w:tab/>
        <w:t xml:space="preserve">Salisbury ML, Gu T, Murray S, et al. Hypersensitivity Pneumonitis: Radiologic Phenotypes Are Associated With Distinct Survival Time and Pulmonary Function Trajectory. </w:t>
      </w:r>
      <w:r w:rsidRPr="00712F11">
        <w:rPr>
          <w:i/>
        </w:rPr>
        <w:t>Chest</w:t>
      </w:r>
      <w:r w:rsidRPr="00712F11">
        <w:t>. Apr 2019;155(4):699-711. doi:10.1016/j.chest.2018.08.1076</w:t>
      </w:r>
    </w:p>
    <w:p w14:paraId="1ABA2B98" w14:textId="77777777" w:rsidR="008535CA" w:rsidRPr="00712F11" w:rsidRDefault="008535CA" w:rsidP="008535CA">
      <w:pPr>
        <w:pStyle w:val="EndNoteBibliography"/>
        <w:spacing w:after="0"/>
      </w:pPr>
      <w:r w:rsidRPr="00712F11">
        <w:t>4.</w:t>
      </w:r>
      <w:r w:rsidRPr="00712F11">
        <w:tab/>
        <w:t xml:space="preserve">Fernandez Perez ER, Travis WD, Lynch DA, et al. Diagnosis and Evaluation of Hypersensitivity Pneumonitis: CHEST Guideline and Expert Panel Report. </w:t>
      </w:r>
      <w:r w:rsidRPr="00712F11">
        <w:rPr>
          <w:i/>
        </w:rPr>
        <w:t>Chest</w:t>
      </w:r>
      <w:r w:rsidRPr="00712F11">
        <w:t>. Aug 2021;160(2):e97-e156. doi:10.1016/j.chest.2021.03.066</w:t>
      </w:r>
    </w:p>
    <w:p w14:paraId="52A46153" w14:textId="77777777" w:rsidR="008535CA" w:rsidRPr="00712F11" w:rsidRDefault="008535CA" w:rsidP="008535CA">
      <w:pPr>
        <w:pStyle w:val="EndNoteBibliography"/>
        <w:spacing w:after="0"/>
      </w:pPr>
      <w:r w:rsidRPr="00712F11">
        <w:t>5.</w:t>
      </w:r>
      <w:r w:rsidRPr="00712F11">
        <w:tab/>
        <w:t xml:space="preserve">Chelala L, Adegunsoye A, Strek M, et al. Hypersensitivity Pneumonitis on Thin-Section Chest CT Scans: Diagnostic Performance of the ATS/JRS/ALAT versus ACCP Imaging Guidelines. </w:t>
      </w:r>
      <w:r w:rsidRPr="00712F11">
        <w:rPr>
          <w:i/>
        </w:rPr>
        <w:t>Radiol Cardiothorac Imaging</w:t>
      </w:r>
      <w:r w:rsidRPr="00712F11">
        <w:t>. Aug 2024;6(4):e230068. doi:10.1148/ryct.230068</w:t>
      </w:r>
    </w:p>
    <w:p w14:paraId="6CCA0F21" w14:textId="77777777" w:rsidR="008535CA" w:rsidRPr="00712F11" w:rsidRDefault="008535CA" w:rsidP="008535CA">
      <w:pPr>
        <w:pStyle w:val="EndNoteBibliography"/>
        <w:spacing w:after="0"/>
      </w:pPr>
      <w:r w:rsidRPr="00712F11">
        <w:t>6.</w:t>
      </w:r>
      <w:r w:rsidRPr="00712F11">
        <w:tab/>
        <w:t xml:space="preserve">Shalmon T, Freund O, Wand O, et al. Hypersensitivity pneumonitis radiologic features in interstitial lung diseases. </w:t>
      </w:r>
      <w:r w:rsidRPr="00712F11">
        <w:rPr>
          <w:i/>
        </w:rPr>
        <w:t>Respir Med</w:t>
      </w:r>
      <w:r w:rsidRPr="00712F11">
        <w:t>. Jan 2025;236:107901. doi:10.1016/j.rmed.2024.107901</w:t>
      </w:r>
    </w:p>
    <w:p w14:paraId="63211BD7" w14:textId="77777777" w:rsidR="008535CA" w:rsidRPr="00712F11" w:rsidRDefault="008535CA" w:rsidP="008535CA">
      <w:pPr>
        <w:pStyle w:val="EndNoteBibliography"/>
        <w:spacing w:after="0"/>
      </w:pPr>
      <w:r w:rsidRPr="00712F11">
        <w:t>7.</w:t>
      </w:r>
      <w:r w:rsidRPr="00712F11">
        <w:tab/>
        <w:t xml:space="preserve">Magee AL, Montner SM, Husain A, Adegunsoye A, Vij R, Chung JH. Imaging of Hypersensitivity Pneumonitis. </w:t>
      </w:r>
      <w:r w:rsidRPr="00712F11">
        <w:rPr>
          <w:i/>
        </w:rPr>
        <w:t>Radiol Clin North Am</w:t>
      </w:r>
      <w:r w:rsidRPr="00712F11">
        <w:t>. Nov 2016;54(6):1033-1046. doi:10.1016/j.rcl.2016.05.013</w:t>
      </w:r>
    </w:p>
    <w:p w14:paraId="76248936" w14:textId="77777777" w:rsidR="008535CA" w:rsidRPr="00712F11" w:rsidRDefault="008535CA" w:rsidP="008535CA">
      <w:pPr>
        <w:pStyle w:val="EndNoteBibliography"/>
        <w:spacing w:after="0"/>
      </w:pPr>
      <w:r w:rsidRPr="00712F11">
        <w:t>8.</w:t>
      </w:r>
      <w:r w:rsidRPr="00712F11">
        <w:tab/>
        <w:t xml:space="preserve">Bankier AA, MacMahon H, Colby T, et al. Fleischner Society: Glossary of Terms for Thoracic Imaging. </w:t>
      </w:r>
      <w:r w:rsidRPr="00712F11">
        <w:rPr>
          <w:i/>
        </w:rPr>
        <w:t>Radiology</w:t>
      </w:r>
      <w:r w:rsidRPr="00712F11">
        <w:t>. Feb 2024;310(2):e232558. doi:10.1148/radiol.232558</w:t>
      </w:r>
    </w:p>
    <w:p w14:paraId="38DC784C" w14:textId="77777777" w:rsidR="008535CA" w:rsidRPr="00712F11" w:rsidRDefault="008535CA" w:rsidP="008535CA">
      <w:pPr>
        <w:pStyle w:val="EndNoteBibliography"/>
        <w:spacing w:after="0"/>
      </w:pPr>
      <w:r w:rsidRPr="00712F11">
        <w:t>9.</w:t>
      </w:r>
      <w:r w:rsidRPr="00712F11">
        <w:tab/>
        <w:t xml:space="preserve">Raghu G, Remy-Jardin M, Richeldi L, et al. Idiopathic Pulmonary Fibrosis (an Update) and Progressive Pulmonary Fibrosis in Adults: An Official ATS/ERS/JRS/ALAT Clinical Practice Guideline. </w:t>
      </w:r>
      <w:r w:rsidRPr="00712F11">
        <w:rPr>
          <w:i/>
        </w:rPr>
        <w:t>Am J Respir Crit Care Med</w:t>
      </w:r>
      <w:r w:rsidRPr="00712F11">
        <w:t>. May 1 2022;205(9):e18-e47. doi:10.1164/rccm.202202-0399ST</w:t>
      </w:r>
    </w:p>
    <w:p w14:paraId="7F24C8FE" w14:textId="77777777" w:rsidR="008535CA" w:rsidRPr="00712F11" w:rsidRDefault="008535CA" w:rsidP="008535CA">
      <w:pPr>
        <w:pStyle w:val="EndNoteBibliography"/>
        <w:spacing w:after="0"/>
      </w:pPr>
      <w:r w:rsidRPr="00712F11">
        <w:t>10.</w:t>
      </w:r>
      <w:r w:rsidRPr="00712F11">
        <w:tab/>
        <w:t xml:space="preserve">Kang J, Kim YJ, Choe J, Chae EJ, Song JW. Acute exacerbation of fibrotic hypersensitivity pneumonitis: incidence and outcomes. </w:t>
      </w:r>
      <w:r w:rsidRPr="00712F11">
        <w:rPr>
          <w:i/>
        </w:rPr>
        <w:t>Respir Res</w:t>
      </w:r>
      <w:r w:rsidRPr="00712F11">
        <w:t>. May 20 2021;22(1):152. doi:10.1186/s12931-021-01748-2</w:t>
      </w:r>
    </w:p>
    <w:p w14:paraId="35152807" w14:textId="77777777" w:rsidR="008535CA" w:rsidRPr="00712F11" w:rsidRDefault="008535CA" w:rsidP="008535CA">
      <w:pPr>
        <w:pStyle w:val="EndNoteBibliography"/>
        <w:spacing w:after="0"/>
      </w:pPr>
      <w:r w:rsidRPr="00712F11">
        <w:t>11.</w:t>
      </w:r>
      <w:r w:rsidRPr="00712F11">
        <w:tab/>
        <w:t xml:space="preserve">Collard HR, Ryerson CJ, Corte TJ, et al. Acute Exacerbation of Idiopathic Pulmonary Fibrosis. An International Working Group Report. </w:t>
      </w:r>
      <w:r w:rsidRPr="00712F11">
        <w:rPr>
          <w:i/>
        </w:rPr>
        <w:t>Am J Respir Crit Care Med</w:t>
      </w:r>
      <w:r w:rsidRPr="00712F11">
        <w:t>. Aug 1 2016;194(3):265-75. doi:10.1164/rccm.201604-0801CI</w:t>
      </w:r>
    </w:p>
    <w:p w14:paraId="2398B577" w14:textId="77777777" w:rsidR="008535CA" w:rsidRPr="00712F11" w:rsidRDefault="008535CA" w:rsidP="008535CA">
      <w:pPr>
        <w:pStyle w:val="EndNoteBibliography"/>
        <w:spacing w:after="0"/>
      </w:pPr>
      <w:r w:rsidRPr="00712F11">
        <w:t>12.</w:t>
      </w:r>
      <w:r w:rsidRPr="00712F11">
        <w:tab/>
        <w:t xml:space="preserve">Suzuki A, Kondoh Y, Brown KK, et al. Acute exacerbations of fibrotic interstitial lung diseases. </w:t>
      </w:r>
      <w:r w:rsidRPr="00712F11">
        <w:rPr>
          <w:i/>
        </w:rPr>
        <w:t>Respirology</w:t>
      </w:r>
      <w:r w:rsidRPr="00712F11">
        <w:t>. May 2020;25(5):525-534. doi:10.1111/resp.13682</w:t>
      </w:r>
    </w:p>
    <w:p w14:paraId="3660A1DF" w14:textId="77777777" w:rsidR="008535CA" w:rsidRPr="00712F11" w:rsidRDefault="008535CA" w:rsidP="008535CA">
      <w:pPr>
        <w:pStyle w:val="EndNoteBibliography"/>
        <w:spacing w:after="0"/>
      </w:pPr>
      <w:r w:rsidRPr="00712F11">
        <w:t>13.</w:t>
      </w:r>
      <w:r w:rsidRPr="00712F11">
        <w:tab/>
        <w:t xml:space="preserve">Salisbury ML, Gross BH, Chughtai A, et al. Development and validation of a radiological diagnosis model for hypersensitivity pneumonitis. </w:t>
      </w:r>
      <w:r w:rsidRPr="00712F11">
        <w:rPr>
          <w:i/>
        </w:rPr>
        <w:t>Eur Respir J</w:t>
      </w:r>
      <w:r w:rsidRPr="00712F11">
        <w:t>. Aug 2018;52(2)doi:10.1183/13993003.00443-2018</w:t>
      </w:r>
    </w:p>
    <w:p w14:paraId="7E15EE5D" w14:textId="77777777" w:rsidR="008535CA" w:rsidRPr="00712F11" w:rsidRDefault="008535CA" w:rsidP="008535CA">
      <w:pPr>
        <w:pStyle w:val="EndNoteBibliography"/>
        <w:spacing w:after="0"/>
      </w:pPr>
      <w:r w:rsidRPr="00712F11">
        <w:t>14.</w:t>
      </w:r>
      <w:r w:rsidRPr="00712F11">
        <w:tab/>
        <w:t xml:space="preserve">Sumikawa H, Komiya K, Egashira R, et al. Validation of a computed tomography diagnostic model for differentiating fibrotic hypersensitivity pneumonitis from idiopathic pulmonary fibrosis. </w:t>
      </w:r>
      <w:r w:rsidRPr="00712F11">
        <w:rPr>
          <w:i/>
        </w:rPr>
        <w:t>Respir Investig</w:t>
      </w:r>
      <w:r w:rsidRPr="00712F11">
        <w:t>. Sep 2024;62(5):798-803. doi:10.1016/j.resinv.2024.07.002</w:t>
      </w:r>
    </w:p>
    <w:p w14:paraId="61490112" w14:textId="77777777" w:rsidR="008535CA" w:rsidRPr="00712F11" w:rsidRDefault="008535CA" w:rsidP="008535CA">
      <w:pPr>
        <w:pStyle w:val="EndNoteBibliography"/>
        <w:spacing w:after="0"/>
      </w:pPr>
      <w:r w:rsidRPr="00712F11">
        <w:lastRenderedPageBreak/>
        <w:t>15.</w:t>
      </w:r>
      <w:r w:rsidRPr="00712F11">
        <w:tab/>
        <w:t xml:space="preserve">Tateishi T, Johkoh T, Sakai F, et al. High-resolution CT features distinguishing usual interstitial pneumonia pattern in chronic hypersensitivity pneumonitis from those with idiopathic pulmonary fibrosis. </w:t>
      </w:r>
      <w:r w:rsidRPr="00712F11">
        <w:rPr>
          <w:i/>
        </w:rPr>
        <w:t>Jpn J Radiol</w:t>
      </w:r>
      <w:r w:rsidRPr="00712F11">
        <w:t>. Jun 2020;38(6):524-532. doi:10.1007/s11604-020-00932-6</w:t>
      </w:r>
    </w:p>
    <w:p w14:paraId="4F51C663" w14:textId="77777777" w:rsidR="008535CA" w:rsidRPr="00712F11" w:rsidRDefault="008535CA" w:rsidP="008535CA">
      <w:pPr>
        <w:pStyle w:val="EndNoteBibliography"/>
        <w:spacing w:after="0"/>
      </w:pPr>
      <w:r w:rsidRPr="00712F11">
        <w:t>16.</w:t>
      </w:r>
      <w:r w:rsidRPr="00712F11">
        <w:tab/>
        <w:t xml:space="preserve">Silva CI, Muller NL, Lynch DA, et al. Chronic hypersensitivity pneumonitis: differentiation from idiopathic pulmonary fibrosis and nonspecific interstitial pneumonia by using thin-section CT. </w:t>
      </w:r>
      <w:r w:rsidRPr="00712F11">
        <w:rPr>
          <w:i/>
        </w:rPr>
        <w:t>Radiology</w:t>
      </w:r>
      <w:r w:rsidRPr="00712F11">
        <w:t>. Jan 2008;246(1):288-97. doi:10.1148/radiol.2453061881</w:t>
      </w:r>
    </w:p>
    <w:p w14:paraId="4F5FB94B" w14:textId="77777777" w:rsidR="008535CA" w:rsidRPr="00712F11" w:rsidRDefault="008535CA" w:rsidP="008535CA">
      <w:pPr>
        <w:pStyle w:val="EndNoteBibliography"/>
      </w:pPr>
      <w:r w:rsidRPr="00712F11">
        <w:t>17.</w:t>
      </w:r>
      <w:r w:rsidRPr="00712F11">
        <w:tab/>
        <w:t xml:space="preserve">Raghu G, Remy-Jardin M, Myers JL, et al. Diagnosis of Idiopathic Pulmonary Fibrosis. An Official ATS/ERS/JRS/ALAT Clinical Practice Guideline. </w:t>
      </w:r>
      <w:r w:rsidRPr="00712F11">
        <w:rPr>
          <w:i/>
        </w:rPr>
        <w:t>Am J Respir Crit Care Med</w:t>
      </w:r>
      <w:r w:rsidRPr="00712F11">
        <w:t>. Sep 1 2018;198(5):e44-e68. doi:10.1164/rccm.201807-1255ST</w:t>
      </w:r>
    </w:p>
    <w:p w14:paraId="7E4B22DF" w14:textId="720F4890" w:rsidR="001944DA" w:rsidRPr="00712F11" w:rsidRDefault="00376BD5" w:rsidP="001944DA">
      <w:r w:rsidRPr="00712F11">
        <w:fldChar w:fldCharType="end"/>
      </w:r>
    </w:p>
    <w:p w14:paraId="6D325164" w14:textId="7E2EF167" w:rsidR="00A6749A" w:rsidRPr="00712F11" w:rsidRDefault="00712F11" w:rsidP="001944DA">
      <w:r w:rsidRPr="00712F11">
        <w:rPr>
          <w:noProof/>
        </w:rPr>
        <w:drawing>
          <wp:inline distT="0" distB="0" distL="0" distR="0" wp14:anchorId="0E4335A6" wp14:editId="62FC2547">
            <wp:extent cx="5486400" cy="4040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4040505"/>
                    </a:xfrm>
                    <a:prstGeom prst="rect">
                      <a:avLst/>
                    </a:prstGeom>
                    <a:noFill/>
                    <a:ln>
                      <a:noFill/>
                    </a:ln>
                  </pic:spPr>
                </pic:pic>
              </a:graphicData>
            </a:graphic>
          </wp:inline>
        </w:drawing>
      </w:r>
    </w:p>
    <w:p w14:paraId="458584EB" w14:textId="0424928A" w:rsidR="00712F11" w:rsidRPr="00712F11" w:rsidRDefault="00712F11" w:rsidP="00712F11">
      <w:pPr>
        <w:rPr>
          <w:i/>
          <w:iCs/>
        </w:rPr>
      </w:pPr>
      <w:r w:rsidRPr="00712F11">
        <w:rPr>
          <w:i/>
          <w:iCs/>
          <w:noProof/>
        </w:rPr>
        <w:lastRenderedPageBreak/>
        <w:drawing>
          <wp:inline distT="0" distB="0" distL="0" distR="0" wp14:anchorId="79B75E8E" wp14:editId="1173021B">
            <wp:extent cx="5486400" cy="37534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3753485"/>
                    </a:xfrm>
                    <a:prstGeom prst="rect">
                      <a:avLst/>
                    </a:prstGeom>
                    <a:noFill/>
                    <a:ln>
                      <a:noFill/>
                    </a:ln>
                  </pic:spPr>
                </pic:pic>
              </a:graphicData>
            </a:graphic>
          </wp:inline>
        </w:drawing>
      </w:r>
    </w:p>
    <w:p w14:paraId="2E4911E0" w14:textId="77777777" w:rsidR="00712F11" w:rsidRPr="00712F11" w:rsidRDefault="00712F11" w:rsidP="00712F11">
      <w:r w:rsidRPr="00712F11">
        <w:t>FIGURE 1a</w:t>
      </w:r>
    </w:p>
    <w:p w14:paraId="443F846F" w14:textId="77777777" w:rsidR="00712F11" w:rsidRPr="00712F11" w:rsidRDefault="00712F11" w:rsidP="00712F11">
      <w:r w:rsidRPr="00712F11">
        <w:t>FIGURE 1b</w:t>
      </w:r>
    </w:p>
    <w:p w14:paraId="53C869CB" w14:textId="77777777" w:rsidR="00712F11" w:rsidRPr="00712F11" w:rsidRDefault="00712F11" w:rsidP="00712F11">
      <w:r w:rsidRPr="00712F11">
        <w:t>Inspiratory (a) and expiratory (b) axial CT images of a 40-year-old female patient showing mosaic attenuation in the setting of nonfibrotic HP. Examples of lobules of different attenuation are annotated: increased attenuation (arrowhead), normal attenuation (arrow), and decreased attenuation (chevron). When all three of these densities are present, this is called the three-density sign.</w:t>
      </w:r>
    </w:p>
    <w:p w14:paraId="4A8F77EC" w14:textId="1FAF0F43" w:rsidR="00712F11" w:rsidRPr="00712F11" w:rsidRDefault="00712F11" w:rsidP="00712F11">
      <w:r w:rsidRPr="00712F11">
        <w:rPr>
          <w:noProof/>
        </w:rPr>
        <w:lastRenderedPageBreak/>
        <w:drawing>
          <wp:inline distT="0" distB="0" distL="0" distR="0" wp14:anchorId="15B52702" wp14:editId="65E1BA25">
            <wp:extent cx="5943600" cy="47104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710430"/>
                    </a:xfrm>
                    <a:prstGeom prst="rect">
                      <a:avLst/>
                    </a:prstGeom>
                    <a:noFill/>
                    <a:ln>
                      <a:noFill/>
                    </a:ln>
                  </pic:spPr>
                </pic:pic>
              </a:graphicData>
            </a:graphic>
          </wp:inline>
        </w:drawing>
      </w:r>
    </w:p>
    <w:p w14:paraId="7CF87724" w14:textId="77777777" w:rsidR="00712F11" w:rsidRPr="00712F11" w:rsidRDefault="00712F11" w:rsidP="00712F11">
      <w:r w:rsidRPr="00712F11">
        <w:t>FIGURE 2</w:t>
      </w:r>
    </w:p>
    <w:p w14:paraId="62FF9B2F" w14:textId="2150B30C" w:rsidR="00712F11" w:rsidRPr="00712F11" w:rsidRDefault="00712F11" w:rsidP="00712F11">
      <w:r w:rsidRPr="00712F11">
        <w:t>Inspiratory axial CT image of 60-year-old female patient with fibrotic HP. In addition to fibrosis, mosaic attenuation is present. Examples of lobules with different attenuation are annotated: increased attenuation (arrowhead), normal attenuation (arrow), and decreased attenuation (chevron). This is an example of the three-density sign in the setting of fibrosis.</w:t>
      </w:r>
    </w:p>
    <w:p w14:paraId="2FF185B6" w14:textId="59149ECC" w:rsidR="00712F11" w:rsidRPr="00712F11" w:rsidRDefault="00712F11" w:rsidP="00712F11">
      <w:pPr>
        <w:jc w:val="center"/>
      </w:pPr>
      <w:r w:rsidRPr="00712F11">
        <w:rPr>
          <w:noProof/>
        </w:rPr>
        <w:lastRenderedPageBreak/>
        <w:drawing>
          <wp:inline distT="0" distB="0" distL="0" distR="0" wp14:anchorId="6416DEDF" wp14:editId="13E3690C">
            <wp:extent cx="4650616" cy="35087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52827" cy="3510412"/>
                    </a:xfrm>
                    <a:prstGeom prst="rect">
                      <a:avLst/>
                    </a:prstGeom>
                    <a:noFill/>
                    <a:ln>
                      <a:noFill/>
                    </a:ln>
                  </pic:spPr>
                </pic:pic>
              </a:graphicData>
            </a:graphic>
          </wp:inline>
        </w:drawing>
      </w:r>
    </w:p>
    <w:p w14:paraId="02F144B4" w14:textId="3D8B3A84" w:rsidR="00712F11" w:rsidRPr="00712F11" w:rsidRDefault="00712F11" w:rsidP="00712F11">
      <w:pPr>
        <w:jc w:val="center"/>
      </w:pPr>
      <w:r w:rsidRPr="00712F11">
        <w:rPr>
          <w:noProof/>
        </w:rPr>
        <w:drawing>
          <wp:inline distT="0" distB="0" distL="0" distR="0" wp14:anchorId="4FD14DC0" wp14:editId="50331993">
            <wp:extent cx="4862009" cy="366823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3357" cy="3669250"/>
                    </a:xfrm>
                    <a:prstGeom prst="rect">
                      <a:avLst/>
                    </a:prstGeom>
                    <a:noFill/>
                    <a:ln>
                      <a:noFill/>
                    </a:ln>
                  </pic:spPr>
                </pic:pic>
              </a:graphicData>
            </a:graphic>
          </wp:inline>
        </w:drawing>
      </w:r>
    </w:p>
    <w:p w14:paraId="7CE54CB5" w14:textId="77777777" w:rsidR="00712F11" w:rsidRPr="00712F11" w:rsidRDefault="00712F11" w:rsidP="00712F11">
      <w:r w:rsidRPr="00712F11">
        <w:t>FIGURE 3a</w:t>
      </w:r>
    </w:p>
    <w:p w14:paraId="03BCB91E" w14:textId="77777777" w:rsidR="00712F11" w:rsidRPr="00712F11" w:rsidRDefault="00712F11" w:rsidP="00712F11">
      <w:r w:rsidRPr="00712F11">
        <w:t>FIGURE 3b</w:t>
      </w:r>
    </w:p>
    <w:p w14:paraId="7A165397" w14:textId="77777777" w:rsidR="00712F11" w:rsidRPr="00712F11" w:rsidRDefault="00712F11" w:rsidP="00712F11">
      <w:r w:rsidRPr="00712F11">
        <w:lastRenderedPageBreak/>
        <w:t>Inspiratory (a) and expiratory (b) axial CT images of an 89-year-old male patient with nonfibrotic HP. The inspiratory image shows diffuse subtle mosaic attenuation. In expiration, air trapping is appreciated as the normal lung decreases in size and attenuation while air trapped lobules (examples marked by arrowheads) remain larger and lower in attenuation.</w:t>
      </w:r>
    </w:p>
    <w:p w14:paraId="4591C1B0" w14:textId="5670BF2D" w:rsidR="00712F11" w:rsidRPr="00712F11" w:rsidRDefault="00712F11" w:rsidP="00712F11">
      <w:r w:rsidRPr="00712F11">
        <w:rPr>
          <w:noProof/>
        </w:rPr>
        <w:drawing>
          <wp:inline distT="0" distB="0" distL="0" distR="0" wp14:anchorId="28DA2A26" wp14:editId="5D385DBB">
            <wp:extent cx="5932805" cy="46678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2805" cy="4667885"/>
                    </a:xfrm>
                    <a:prstGeom prst="rect">
                      <a:avLst/>
                    </a:prstGeom>
                    <a:noFill/>
                    <a:ln>
                      <a:noFill/>
                    </a:ln>
                  </pic:spPr>
                </pic:pic>
              </a:graphicData>
            </a:graphic>
          </wp:inline>
        </w:drawing>
      </w:r>
    </w:p>
    <w:p w14:paraId="03C06445" w14:textId="77777777" w:rsidR="00712F11" w:rsidRPr="00712F11" w:rsidRDefault="00712F11" w:rsidP="00712F11">
      <w:r w:rsidRPr="00712F11">
        <w:t>FIGURE 4</w:t>
      </w:r>
    </w:p>
    <w:p w14:paraId="06D34AB1" w14:textId="17A7E98E" w:rsidR="00712F11" w:rsidRPr="00712F11" w:rsidRDefault="00712F11" w:rsidP="00712F11">
      <w:r w:rsidRPr="00712F11">
        <w:t>Inspiratory CT image of a 43-year-old female patient with nonfibrotic HP. There is diffuse ground glass opacity with a few spared lobules (arrows).</w:t>
      </w:r>
    </w:p>
    <w:p w14:paraId="1FB79E44" w14:textId="323F860D" w:rsidR="00712F11" w:rsidRPr="00712F11" w:rsidRDefault="00712F11" w:rsidP="00712F11">
      <w:r w:rsidRPr="00712F11">
        <w:rPr>
          <w:noProof/>
        </w:rPr>
        <w:lastRenderedPageBreak/>
        <w:drawing>
          <wp:inline distT="0" distB="0" distL="0" distR="0" wp14:anchorId="51903AE7" wp14:editId="5A580370">
            <wp:extent cx="4082740" cy="3080299"/>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7158" cy="3083633"/>
                    </a:xfrm>
                    <a:prstGeom prst="rect">
                      <a:avLst/>
                    </a:prstGeom>
                    <a:noFill/>
                    <a:ln>
                      <a:noFill/>
                    </a:ln>
                  </pic:spPr>
                </pic:pic>
              </a:graphicData>
            </a:graphic>
          </wp:inline>
        </w:drawing>
      </w:r>
    </w:p>
    <w:p w14:paraId="72E50E70" w14:textId="77AF3597" w:rsidR="00712F11" w:rsidRPr="00712F11" w:rsidRDefault="00712F11" w:rsidP="00712F11">
      <w:r w:rsidRPr="00712F11">
        <w:rPr>
          <w:noProof/>
        </w:rPr>
        <w:drawing>
          <wp:inline distT="0" distB="0" distL="0" distR="0" wp14:anchorId="3609766A" wp14:editId="2D613E32">
            <wp:extent cx="4438971" cy="334906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1735" cy="3351150"/>
                    </a:xfrm>
                    <a:prstGeom prst="rect">
                      <a:avLst/>
                    </a:prstGeom>
                    <a:noFill/>
                    <a:ln>
                      <a:noFill/>
                    </a:ln>
                  </pic:spPr>
                </pic:pic>
              </a:graphicData>
            </a:graphic>
          </wp:inline>
        </w:drawing>
      </w:r>
    </w:p>
    <w:p w14:paraId="5867C9FC" w14:textId="77777777" w:rsidR="00712F11" w:rsidRPr="00712F11" w:rsidRDefault="00712F11" w:rsidP="00712F11">
      <w:r w:rsidRPr="00712F11">
        <w:t>FIGURE 5a</w:t>
      </w:r>
    </w:p>
    <w:p w14:paraId="20BCA696" w14:textId="77777777" w:rsidR="00712F11" w:rsidRPr="00712F11" w:rsidRDefault="00712F11" w:rsidP="00712F11">
      <w:r w:rsidRPr="00712F11">
        <w:t>FIGURE 5b</w:t>
      </w:r>
    </w:p>
    <w:p w14:paraId="004F7A66" w14:textId="77777777" w:rsidR="00712F11" w:rsidRPr="00712F11" w:rsidRDefault="00712F11" w:rsidP="00712F11">
      <w:r w:rsidRPr="00712F11">
        <w:t xml:space="preserve">Axial and coronal CT images of a 38-year-old male patient with nonfibrotic HP. There are extensive ill-defined centrilobular nodules, diffuse in both the axial and craniocaudal distributions. </w:t>
      </w:r>
    </w:p>
    <w:p w14:paraId="04174D7C" w14:textId="50F5056C" w:rsidR="00712F11" w:rsidRPr="00712F11" w:rsidRDefault="00712F11" w:rsidP="00712F11">
      <w:r w:rsidRPr="00712F11">
        <w:rPr>
          <w:noProof/>
        </w:rPr>
        <w:lastRenderedPageBreak/>
        <w:drawing>
          <wp:inline distT="0" distB="0" distL="0" distR="0" wp14:anchorId="40852E47" wp14:editId="775F1E10">
            <wp:extent cx="3902149" cy="3251791"/>
            <wp:effectExtent l="0" t="0" r="317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04278" cy="3253565"/>
                    </a:xfrm>
                    <a:prstGeom prst="rect">
                      <a:avLst/>
                    </a:prstGeom>
                    <a:noFill/>
                    <a:ln>
                      <a:noFill/>
                    </a:ln>
                  </pic:spPr>
                </pic:pic>
              </a:graphicData>
            </a:graphic>
          </wp:inline>
        </w:drawing>
      </w:r>
    </w:p>
    <w:p w14:paraId="0D044AE5" w14:textId="77777777" w:rsidR="00712F11" w:rsidRPr="00712F11" w:rsidRDefault="00712F11" w:rsidP="00712F11">
      <w:r w:rsidRPr="00712F11">
        <w:t>FIGURE 6</w:t>
      </w:r>
    </w:p>
    <w:p w14:paraId="78B9E18E" w14:textId="77777777" w:rsidR="00712F11" w:rsidRPr="00712F11" w:rsidRDefault="00712F11" w:rsidP="00712F11">
      <w:r w:rsidRPr="00712F11">
        <w:t xml:space="preserve">Coronal CT image of a 49-year-old male patient with fibrotic HP. This patient has a mid and upper lung distribution of fibrosis (arrow). In addition, mosaic attenuation is present with lobules of increased attenuation (chevron) and decreased attenuation/air trapping (arrowhead). </w:t>
      </w:r>
    </w:p>
    <w:p w14:paraId="0E0EFE9C" w14:textId="623C9866" w:rsidR="00712F11" w:rsidRPr="00712F11" w:rsidRDefault="00712F11" w:rsidP="00712F11">
      <w:r w:rsidRPr="00712F11">
        <w:rPr>
          <w:noProof/>
        </w:rPr>
        <w:drawing>
          <wp:inline distT="0" distB="0" distL="0" distR="0" wp14:anchorId="362935E3" wp14:editId="655FD473">
            <wp:extent cx="3627840" cy="25730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30589" cy="2575029"/>
                    </a:xfrm>
                    <a:prstGeom prst="rect">
                      <a:avLst/>
                    </a:prstGeom>
                    <a:noFill/>
                    <a:ln>
                      <a:noFill/>
                    </a:ln>
                  </pic:spPr>
                </pic:pic>
              </a:graphicData>
            </a:graphic>
          </wp:inline>
        </w:drawing>
      </w:r>
    </w:p>
    <w:p w14:paraId="704A65D5" w14:textId="77777777" w:rsidR="00712F11" w:rsidRPr="00712F11" w:rsidRDefault="00712F11" w:rsidP="00712F11">
      <w:r w:rsidRPr="00712F11">
        <w:t>FIGURE 7</w:t>
      </w:r>
    </w:p>
    <w:p w14:paraId="7131A14D" w14:textId="79D76075" w:rsidR="00712F11" w:rsidRPr="00712F11" w:rsidRDefault="00712F11" w:rsidP="00712F11">
      <w:r w:rsidRPr="00712F11">
        <w:t xml:space="preserve">Axial CT image of a 76-year-old female patient with fibrotic HP. This patient has a peripheral and </w:t>
      </w:r>
      <w:proofErr w:type="spellStart"/>
      <w:r w:rsidRPr="00712F11">
        <w:t>peribronchovascular</w:t>
      </w:r>
      <w:proofErr w:type="spellEnd"/>
      <w:r w:rsidRPr="00712F11">
        <w:t xml:space="preserve"> distribution of fibrosis in the axial plane, with an example of </w:t>
      </w:r>
      <w:proofErr w:type="spellStart"/>
      <w:r w:rsidRPr="00712F11">
        <w:t>peribronchovascular</w:t>
      </w:r>
      <w:proofErr w:type="spellEnd"/>
      <w:r w:rsidRPr="00712F11">
        <w:t xml:space="preserve"> fibrosis annotated with arrows. </w:t>
      </w:r>
    </w:p>
    <w:p w14:paraId="569C61D0" w14:textId="608F571D" w:rsidR="00712F11" w:rsidRPr="00712F11" w:rsidRDefault="00712F11" w:rsidP="00712F11">
      <w:r w:rsidRPr="00712F11">
        <w:rPr>
          <w:noProof/>
        </w:rPr>
        <w:lastRenderedPageBreak/>
        <w:drawing>
          <wp:inline distT="0" distB="0" distL="0" distR="0" wp14:anchorId="4EC587B9" wp14:editId="33D397D5">
            <wp:extent cx="4495110" cy="2796437"/>
            <wp:effectExtent l="0" t="0" r="127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7068" cy="2797655"/>
                    </a:xfrm>
                    <a:prstGeom prst="rect">
                      <a:avLst/>
                    </a:prstGeom>
                    <a:noFill/>
                    <a:ln>
                      <a:noFill/>
                    </a:ln>
                  </pic:spPr>
                </pic:pic>
              </a:graphicData>
            </a:graphic>
          </wp:inline>
        </w:drawing>
      </w:r>
    </w:p>
    <w:p w14:paraId="1805E9CE" w14:textId="7C3E372B" w:rsidR="00712F11" w:rsidRPr="00712F11" w:rsidRDefault="00712F11" w:rsidP="00712F11">
      <w:r w:rsidRPr="00712F11">
        <w:rPr>
          <w:noProof/>
        </w:rPr>
        <w:drawing>
          <wp:inline distT="0" distB="0" distL="0" distR="0" wp14:anchorId="20E33084" wp14:editId="4D31FF05">
            <wp:extent cx="4231758" cy="2525831"/>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34928" cy="2527723"/>
                    </a:xfrm>
                    <a:prstGeom prst="rect">
                      <a:avLst/>
                    </a:prstGeom>
                    <a:noFill/>
                    <a:ln>
                      <a:noFill/>
                    </a:ln>
                  </pic:spPr>
                </pic:pic>
              </a:graphicData>
            </a:graphic>
          </wp:inline>
        </w:drawing>
      </w:r>
    </w:p>
    <w:p w14:paraId="35E74DCB" w14:textId="77777777" w:rsidR="00712F11" w:rsidRPr="00712F11" w:rsidRDefault="00712F11" w:rsidP="00712F11">
      <w:r w:rsidRPr="00712F11">
        <w:t>FIGURE 8a</w:t>
      </w:r>
    </w:p>
    <w:p w14:paraId="05A022F1" w14:textId="77777777" w:rsidR="00712F11" w:rsidRPr="00712F11" w:rsidRDefault="00712F11" w:rsidP="00712F11">
      <w:r w:rsidRPr="00712F11">
        <w:t>FIGURE 8b</w:t>
      </w:r>
    </w:p>
    <w:p w14:paraId="6B6921E2" w14:textId="77777777" w:rsidR="00712F11" w:rsidRPr="00712F11" w:rsidRDefault="00712F11" w:rsidP="00712F11">
      <w:r w:rsidRPr="00712F11">
        <w:t xml:space="preserve">Axial CT images of a 61-year-old male patient with fibrotic HP taken approximately one month apart. The distribution of fibrosis is predominantly peripheral and </w:t>
      </w:r>
      <w:proofErr w:type="spellStart"/>
      <w:r w:rsidRPr="00712F11">
        <w:t>peribronchovascular</w:t>
      </w:r>
      <w:proofErr w:type="spellEnd"/>
      <w:r w:rsidRPr="00712F11">
        <w:t xml:space="preserve"> (a). One month later the patient presented with respiratory distress. CT at that time (b) showed extensive new ground-glass opacities, with some examples annotated with arrows. In the appropriate clinical context, these findings are compatible with acute exacerbation. </w:t>
      </w:r>
    </w:p>
    <w:p w14:paraId="6F8DC9F7" w14:textId="77777777" w:rsidR="00A6749A" w:rsidRPr="00712F11" w:rsidRDefault="00A6749A" w:rsidP="001944DA"/>
    <w:p w14:paraId="6D91D17F" w14:textId="121142E1" w:rsidR="00271603" w:rsidRPr="00712F11" w:rsidRDefault="00271603" w:rsidP="001944DA"/>
    <w:p w14:paraId="3B3F5FF8" w14:textId="095189B5" w:rsidR="00712F11" w:rsidRPr="00712F11" w:rsidRDefault="00712F11" w:rsidP="001944DA"/>
    <w:p w14:paraId="181CABB7" w14:textId="1EF43F7C" w:rsidR="00712F11" w:rsidRPr="00712F11" w:rsidRDefault="00712F11" w:rsidP="001944DA"/>
    <w:p w14:paraId="1B342DC6" w14:textId="3BCCC179" w:rsidR="00712F11" w:rsidRPr="00712F11" w:rsidRDefault="00712F11" w:rsidP="001944DA"/>
    <w:p w14:paraId="39270FCE" w14:textId="77777777" w:rsidR="00712F11" w:rsidRPr="00712F11" w:rsidRDefault="00712F11" w:rsidP="001944DA"/>
    <w:p w14:paraId="3C4C5CF6" w14:textId="77777777" w:rsidR="00712F11" w:rsidRPr="00712F11" w:rsidRDefault="00712F11" w:rsidP="00712F11">
      <w:r w:rsidRPr="00712F11">
        <w:t>TABLE 1: Summary of Guidelines for Imaging of Nonfibrotic Hypersensitivity Pneumonitis</w:t>
      </w:r>
    </w:p>
    <w:tbl>
      <w:tblPr>
        <w:tblStyle w:val="TableGrid"/>
        <w:tblW w:w="0" w:type="auto"/>
        <w:jc w:val="center"/>
        <w:tblLook w:val="04A0" w:firstRow="1" w:lastRow="0" w:firstColumn="1" w:lastColumn="0" w:noHBand="0" w:noVBand="1"/>
      </w:tblPr>
      <w:tblGrid>
        <w:gridCol w:w="1435"/>
        <w:gridCol w:w="3870"/>
        <w:gridCol w:w="4045"/>
      </w:tblGrid>
      <w:tr w:rsidR="00712F11" w:rsidRPr="00712F11" w14:paraId="0DCF8DD2" w14:textId="77777777" w:rsidTr="00712F11">
        <w:trPr>
          <w:jc w:val="center"/>
        </w:trPr>
        <w:tc>
          <w:tcPr>
            <w:tcW w:w="1435" w:type="dxa"/>
            <w:tcBorders>
              <w:top w:val="nil"/>
              <w:left w:val="nil"/>
              <w:bottom w:val="nil"/>
              <w:right w:val="nil"/>
            </w:tcBorders>
          </w:tcPr>
          <w:p w14:paraId="589727C7" w14:textId="77777777" w:rsidR="00712F11" w:rsidRPr="00712F11" w:rsidRDefault="00712F11" w:rsidP="005568FC"/>
        </w:tc>
        <w:tc>
          <w:tcPr>
            <w:tcW w:w="7915" w:type="dxa"/>
            <w:gridSpan w:val="2"/>
            <w:tcBorders>
              <w:top w:val="nil"/>
              <w:left w:val="nil"/>
              <w:bottom w:val="nil"/>
              <w:right w:val="nil"/>
            </w:tcBorders>
          </w:tcPr>
          <w:p w14:paraId="39DDD20A" w14:textId="77777777" w:rsidR="00712F11" w:rsidRPr="00712F11" w:rsidRDefault="00712F11" w:rsidP="005568FC">
            <w:pPr>
              <w:jc w:val="center"/>
              <w:rPr>
                <w:b/>
                <w:bCs/>
              </w:rPr>
            </w:pPr>
            <w:r w:rsidRPr="00712F11">
              <w:rPr>
                <w:b/>
                <w:bCs/>
              </w:rPr>
              <w:t>Typical HP</w:t>
            </w:r>
          </w:p>
        </w:tc>
      </w:tr>
      <w:tr w:rsidR="00712F11" w:rsidRPr="00712F11" w14:paraId="79AB51D7" w14:textId="77777777" w:rsidTr="00712F11">
        <w:trPr>
          <w:jc w:val="center"/>
        </w:trPr>
        <w:tc>
          <w:tcPr>
            <w:tcW w:w="1435" w:type="dxa"/>
            <w:tcBorders>
              <w:top w:val="nil"/>
              <w:left w:val="nil"/>
              <w:bottom w:val="nil"/>
              <w:right w:val="nil"/>
            </w:tcBorders>
          </w:tcPr>
          <w:p w14:paraId="6E807000" w14:textId="77777777" w:rsidR="00712F11" w:rsidRPr="00712F11" w:rsidRDefault="00712F11" w:rsidP="005568FC"/>
        </w:tc>
        <w:tc>
          <w:tcPr>
            <w:tcW w:w="3870" w:type="dxa"/>
            <w:tcBorders>
              <w:top w:val="nil"/>
              <w:left w:val="nil"/>
              <w:right w:val="nil"/>
            </w:tcBorders>
          </w:tcPr>
          <w:p w14:paraId="5055B17A" w14:textId="77777777" w:rsidR="00712F11" w:rsidRPr="00712F11" w:rsidRDefault="00712F11" w:rsidP="005568FC">
            <w:pPr>
              <w:jc w:val="center"/>
            </w:pPr>
            <w:r w:rsidRPr="00712F11">
              <w:t>ATS/JRS/ALAT</w:t>
            </w:r>
          </w:p>
        </w:tc>
        <w:tc>
          <w:tcPr>
            <w:tcW w:w="4045" w:type="dxa"/>
            <w:tcBorders>
              <w:top w:val="nil"/>
              <w:left w:val="nil"/>
              <w:right w:val="nil"/>
            </w:tcBorders>
          </w:tcPr>
          <w:p w14:paraId="02866A5E" w14:textId="77777777" w:rsidR="00712F11" w:rsidRPr="00712F11" w:rsidRDefault="00712F11" w:rsidP="005568FC">
            <w:pPr>
              <w:jc w:val="center"/>
            </w:pPr>
            <w:r w:rsidRPr="00712F11">
              <w:t>ACCP</w:t>
            </w:r>
          </w:p>
        </w:tc>
      </w:tr>
      <w:tr w:rsidR="00712F11" w:rsidRPr="00712F11" w14:paraId="09313C63" w14:textId="77777777" w:rsidTr="00712F11">
        <w:trPr>
          <w:jc w:val="center"/>
        </w:trPr>
        <w:tc>
          <w:tcPr>
            <w:tcW w:w="1435" w:type="dxa"/>
            <w:tcBorders>
              <w:top w:val="nil"/>
              <w:left w:val="nil"/>
              <w:bottom w:val="nil"/>
            </w:tcBorders>
          </w:tcPr>
          <w:p w14:paraId="3C6FA011" w14:textId="77777777" w:rsidR="00712F11" w:rsidRPr="00712F11" w:rsidRDefault="00712F11" w:rsidP="005568FC">
            <w:r w:rsidRPr="00712F11">
              <w:t>Description</w:t>
            </w:r>
          </w:p>
        </w:tc>
        <w:tc>
          <w:tcPr>
            <w:tcW w:w="3870" w:type="dxa"/>
          </w:tcPr>
          <w:p w14:paraId="215C796E" w14:textId="77777777" w:rsidR="00712F11" w:rsidRPr="00712F11" w:rsidRDefault="00712F11" w:rsidP="005568FC">
            <w:r w:rsidRPr="00712F11">
              <w:t>Requires at least one finding of parenchymal disease AND at least one finding of small airway disease, both in a diffuse distribution.</w:t>
            </w:r>
          </w:p>
        </w:tc>
        <w:tc>
          <w:tcPr>
            <w:tcW w:w="4045" w:type="dxa"/>
          </w:tcPr>
          <w:p w14:paraId="73AB2ED9" w14:textId="77777777" w:rsidR="00712F11" w:rsidRPr="00712F11" w:rsidRDefault="00712F11" w:rsidP="005568FC">
            <w:r w:rsidRPr="00712F11">
              <w:t>Requires any of the following findings AND a lack of features suggesting an alternative diagnosis:</w:t>
            </w:r>
          </w:p>
        </w:tc>
      </w:tr>
      <w:tr w:rsidR="00712F11" w:rsidRPr="00712F11" w14:paraId="3853075F" w14:textId="77777777" w:rsidTr="00712F11">
        <w:trPr>
          <w:jc w:val="center"/>
        </w:trPr>
        <w:tc>
          <w:tcPr>
            <w:tcW w:w="1435" w:type="dxa"/>
            <w:tcBorders>
              <w:top w:val="nil"/>
              <w:left w:val="nil"/>
              <w:bottom w:val="nil"/>
            </w:tcBorders>
          </w:tcPr>
          <w:p w14:paraId="40E657B0" w14:textId="77777777" w:rsidR="00712F11" w:rsidRPr="00712F11" w:rsidRDefault="00712F11" w:rsidP="005568FC">
            <w:r w:rsidRPr="00712F11">
              <w:t>Findings</w:t>
            </w:r>
          </w:p>
        </w:tc>
        <w:tc>
          <w:tcPr>
            <w:tcW w:w="3870" w:type="dxa"/>
            <w:tcBorders>
              <w:bottom w:val="single" w:sz="4" w:space="0" w:color="auto"/>
            </w:tcBorders>
          </w:tcPr>
          <w:p w14:paraId="5FBEDDD7" w14:textId="77777777" w:rsidR="00712F11" w:rsidRPr="00712F11" w:rsidRDefault="00712F11" w:rsidP="005568FC">
            <w:r w:rsidRPr="00712F11">
              <w:t>Parenchymal:</w:t>
            </w:r>
          </w:p>
          <w:p w14:paraId="38517851" w14:textId="77777777" w:rsidR="00712F11" w:rsidRPr="00712F11" w:rsidRDefault="00712F11" w:rsidP="00712F11">
            <w:pPr>
              <w:pStyle w:val="ListParagraph"/>
              <w:numPr>
                <w:ilvl w:val="0"/>
                <w:numId w:val="1"/>
              </w:numPr>
            </w:pPr>
            <w:r w:rsidRPr="00712F11">
              <w:t>GGO</w:t>
            </w:r>
          </w:p>
          <w:p w14:paraId="288194E4" w14:textId="77777777" w:rsidR="00712F11" w:rsidRPr="00712F11" w:rsidRDefault="00712F11" w:rsidP="00712F11">
            <w:pPr>
              <w:pStyle w:val="ListParagraph"/>
              <w:numPr>
                <w:ilvl w:val="0"/>
                <w:numId w:val="1"/>
              </w:numPr>
            </w:pPr>
            <w:r w:rsidRPr="00712F11">
              <w:t>Mosaic attenuation</w:t>
            </w:r>
          </w:p>
          <w:p w14:paraId="0E39C406" w14:textId="77777777" w:rsidR="00712F11" w:rsidRPr="00712F11" w:rsidRDefault="00712F11" w:rsidP="005568FC">
            <w:r w:rsidRPr="00712F11">
              <w:t>Small airway:</w:t>
            </w:r>
          </w:p>
          <w:p w14:paraId="5921E1CF" w14:textId="77777777" w:rsidR="00712F11" w:rsidRPr="00712F11" w:rsidRDefault="00712F11" w:rsidP="00712F11">
            <w:pPr>
              <w:pStyle w:val="ListParagraph"/>
              <w:numPr>
                <w:ilvl w:val="0"/>
                <w:numId w:val="2"/>
              </w:numPr>
            </w:pPr>
            <w:r w:rsidRPr="00712F11">
              <w:t>Ill-defined, centrilobular nodules</w:t>
            </w:r>
          </w:p>
          <w:p w14:paraId="03E0B4EB" w14:textId="77777777" w:rsidR="00712F11" w:rsidRPr="00712F11" w:rsidRDefault="00712F11" w:rsidP="00712F11">
            <w:pPr>
              <w:pStyle w:val="ListParagraph"/>
              <w:numPr>
                <w:ilvl w:val="0"/>
                <w:numId w:val="2"/>
              </w:numPr>
            </w:pPr>
            <w:r w:rsidRPr="00712F11">
              <w:t>Air trapping</w:t>
            </w:r>
          </w:p>
        </w:tc>
        <w:tc>
          <w:tcPr>
            <w:tcW w:w="4045" w:type="dxa"/>
            <w:tcBorders>
              <w:bottom w:val="single" w:sz="4" w:space="0" w:color="auto"/>
            </w:tcBorders>
          </w:tcPr>
          <w:p w14:paraId="5E89525E" w14:textId="77777777" w:rsidR="00712F11" w:rsidRPr="00712F11" w:rsidRDefault="00712F11" w:rsidP="00712F11">
            <w:pPr>
              <w:pStyle w:val="ListParagraph"/>
              <w:numPr>
                <w:ilvl w:val="0"/>
                <w:numId w:val="2"/>
              </w:numPr>
            </w:pPr>
            <w:r w:rsidRPr="00712F11">
              <w:t>Profuse poorly defined centrilobular nodules</w:t>
            </w:r>
          </w:p>
          <w:p w14:paraId="5529C66D" w14:textId="77777777" w:rsidR="00712F11" w:rsidRPr="00712F11" w:rsidRDefault="00712F11" w:rsidP="00712F11">
            <w:pPr>
              <w:pStyle w:val="ListParagraph"/>
              <w:numPr>
                <w:ilvl w:val="0"/>
                <w:numId w:val="2"/>
              </w:numPr>
            </w:pPr>
            <w:r w:rsidRPr="00712F11">
              <w:t>Inspiratory mosaic attenuation with three-density sign</w:t>
            </w:r>
          </w:p>
          <w:p w14:paraId="3EAE1B1D" w14:textId="77777777" w:rsidR="00712F11" w:rsidRPr="00712F11" w:rsidRDefault="00712F11" w:rsidP="00712F11">
            <w:pPr>
              <w:pStyle w:val="ListParagraph"/>
              <w:numPr>
                <w:ilvl w:val="0"/>
                <w:numId w:val="2"/>
              </w:numPr>
            </w:pPr>
            <w:r w:rsidRPr="00712F11">
              <w:t>Inspiratory mosaic attenuation and air trapping associated with centrilobular nodules</w:t>
            </w:r>
          </w:p>
        </w:tc>
      </w:tr>
      <w:tr w:rsidR="00712F11" w:rsidRPr="00712F11" w14:paraId="6FE95B97" w14:textId="77777777" w:rsidTr="00712F11">
        <w:trPr>
          <w:jc w:val="center"/>
        </w:trPr>
        <w:tc>
          <w:tcPr>
            <w:tcW w:w="1435" w:type="dxa"/>
            <w:tcBorders>
              <w:top w:val="nil"/>
              <w:left w:val="nil"/>
              <w:bottom w:val="nil"/>
              <w:right w:val="nil"/>
            </w:tcBorders>
          </w:tcPr>
          <w:p w14:paraId="644E8733" w14:textId="77777777" w:rsidR="00712F11" w:rsidRPr="00712F11" w:rsidRDefault="00712F11" w:rsidP="005568FC"/>
        </w:tc>
        <w:tc>
          <w:tcPr>
            <w:tcW w:w="3870" w:type="dxa"/>
            <w:tcBorders>
              <w:left w:val="nil"/>
              <w:bottom w:val="nil"/>
              <w:right w:val="nil"/>
            </w:tcBorders>
          </w:tcPr>
          <w:p w14:paraId="33A59881" w14:textId="77777777" w:rsidR="00712F11" w:rsidRPr="00712F11" w:rsidRDefault="00712F11" w:rsidP="005568FC"/>
        </w:tc>
        <w:tc>
          <w:tcPr>
            <w:tcW w:w="4045" w:type="dxa"/>
            <w:tcBorders>
              <w:left w:val="nil"/>
              <w:bottom w:val="nil"/>
              <w:right w:val="nil"/>
            </w:tcBorders>
          </w:tcPr>
          <w:p w14:paraId="72D852B2" w14:textId="77777777" w:rsidR="00712F11" w:rsidRPr="00712F11" w:rsidRDefault="00712F11" w:rsidP="005568FC"/>
        </w:tc>
      </w:tr>
      <w:tr w:rsidR="00712F11" w:rsidRPr="00712F11" w14:paraId="095B3DE5" w14:textId="77777777" w:rsidTr="00712F11">
        <w:trPr>
          <w:jc w:val="center"/>
        </w:trPr>
        <w:tc>
          <w:tcPr>
            <w:tcW w:w="1435" w:type="dxa"/>
            <w:tcBorders>
              <w:top w:val="nil"/>
              <w:left w:val="nil"/>
              <w:bottom w:val="nil"/>
              <w:right w:val="nil"/>
            </w:tcBorders>
          </w:tcPr>
          <w:p w14:paraId="666BA378" w14:textId="77777777" w:rsidR="00712F11" w:rsidRPr="00712F11" w:rsidRDefault="00712F11" w:rsidP="005568FC"/>
        </w:tc>
        <w:tc>
          <w:tcPr>
            <w:tcW w:w="7915" w:type="dxa"/>
            <w:gridSpan w:val="2"/>
            <w:tcBorders>
              <w:top w:val="nil"/>
              <w:left w:val="nil"/>
              <w:bottom w:val="nil"/>
              <w:right w:val="nil"/>
            </w:tcBorders>
          </w:tcPr>
          <w:p w14:paraId="4A6B16EC" w14:textId="77777777" w:rsidR="00712F11" w:rsidRPr="00712F11" w:rsidRDefault="00712F11" w:rsidP="005568FC">
            <w:pPr>
              <w:jc w:val="center"/>
              <w:rPr>
                <w:b/>
                <w:bCs/>
              </w:rPr>
            </w:pPr>
            <w:r w:rsidRPr="00712F11">
              <w:rPr>
                <w:b/>
                <w:bCs/>
              </w:rPr>
              <w:t>Compatible with HP</w:t>
            </w:r>
          </w:p>
        </w:tc>
      </w:tr>
      <w:tr w:rsidR="00712F11" w:rsidRPr="00712F11" w14:paraId="19F692AC" w14:textId="77777777" w:rsidTr="00712F11">
        <w:trPr>
          <w:jc w:val="center"/>
        </w:trPr>
        <w:tc>
          <w:tcPr>
            <w:tcW w:w="1435" w:type="dxa"/>
            <w:tcBorders>
              <w:top w:val="nil"/>
              <w:left w:val="nil"/>
              <w:bottom w:val="nil"/>
              <w:right w:val="nil"/>
            </w:tcBorders>
          </w:tcPr>
          <w:p w14:paraId="0C622BB9" w14:textId="77777777" w:rsidR="00712F11" w:rsidRPr="00712F11" w:rsidRDefault="00712F11" w:rsidP="005568FC"/>
        </w:tc>
        <w:tc>
          <w:tcPr>
            <w:tcW w:w="3870" w:type="dxa"/>
            <w:tcBorders>
              <w:top w:val="nil"/>
              <w:left w:val="nil"/>
              <w:right w:val="nil"/>
            </w:tcBorders>
          </w:tcPr>
          <w:p w14:paraId="2D340E28" w14:textId="77777777" w:rsidR="00712F11" w:rsidRPr="00712F11" w:rsidRDefault="00712F11" w:rsidP="005568FC">
            <w:pPr>
              <w:jc w:val="center"/>
            </w:pPr>
            <w:r w:rsidRPr="00712F11">
              <w:t>ATS/JRS/ALAT</w:t>
            </w:r>
          </w:p>
        </w:tc>
        <w:tc>
          <w:tcPr>
            <w:tcW w:w="4045" w:type="dxa"/>
            <w:tcBorders>
              <w:top w:val="nil"/>
              <w:left w:val="nil"/>
              <w:right w:val="nil"/>
            </w:tcBorders>
          </w:tcPr>
          <w:p w14:paraId="410FE5FB" w14:textId="77777777" w:rsidR="00712F11" w:rsidRPr="00712F11" w:rsidRDefault="00712F11" w:rsidP="005568FC">
            <w:pPr>
              <w:jc w:val="center"/>
            </w:pPr>
            <w:r w:rsidRPr="00712F11">
              <w:t>ACCP</w:t>
            </w:r>
          </w:p>
        </w:tc>
      </w:tr>
      <w:tr w:rsidR="00712F11" w:rsidRPr="00712F11" w14:paraId="42FE216F" w14:textId="77777777" w:rsidTr="00712F11">
        <w:trPr>
          <w:jc w:val="center"/>
        </w:trPr>
        <w:tc>
          <w:tcPr>
            <w:tcW w:w="1435" w:type="dxa"/>
            <w:tcBorders>
              <w:top w:val="nil"/>
              <w:left w:val="nil"/>
              <w:bottom w:val="nil"/>
            </w:tcBorders>
          </w:tcPr>
          <w:p w14:paraId="236584B6" w14:textId="77777777" w:rsidR="00712F11" w:rsidRPr="00712F11" w:rsidRDefault="00712F11" w:rsidP="005568FC">
            <w:r w:rsidRPr="00712F11">
              <w:t>Description</w:t>
            </w:r>
          </w:p>
        </w:tc>
        <w:tc>
          <w:tcPr>
            <w:tcW w:w="3870" w:type="dxa"/>
          </w:tcPr>
          <w:p w14:paraId="08A104C0" w14:textId="77777777" w:rsidR="00712F11" w:rsidRPr="00712F11" w:rsidRDefault="00712F11" w:rsidP="005568FC">
            <w:r w:rsidRPr="00712F11">
              <w:t>Requires any of the following findings in any of the following distributions:</w:t>
            </w:r>
          </w:p>
        </w:tc>
        <w:tc>
          <w:tcPr>
            <w:tcW w:w="4045" w:type="dxa"/>
          </w:tcPr>
          <w:p w14:paraId="243FE9EE" w14:textId="77777777" w:rsidR="00712F11" w:rsidRPr="00712F11" w:rsidRDefault="00712F11" w:rsidP="005568FC">
            <w:r w:rsidRPr="00712F11">
              <w:t>Requires any of the following findings AND a lack of features suggesting an alternative diagnosis:</w:t>
            </w:r>
          </w:p>
        </w:tc>
      </w:tr>
      <w:tr w:rsidR="00712F11" w:rsidRPr="00712F11" w14:paraId="0D3C3DBF" w14:textId="77777777" w:rsidTr="00712F11">
        <w:trPr>
          <w:jc w:val="center"/>
        </w:trPr>
        <w:tc>
          <w:tcPr>
            <w:tcW w:w="1435" w:type="dxa"/>
            <w:tcBorders>
              <w:top w:val="nil"/>
              <w:left w:val="nil"/>
              <w:bottom w:val="nil"/>
            </w:tcBorders>
          </w:tcPr>
          <w:p w14:paraId="2A556E3A" w14:textId="77777777" w:rsidR="00712F11" w:rsidRPr="00712F11" w:rsidRDefault="00712F11" w:rsidP="005568FC">
            <w:r w:rsidRPr="00712F11">
              <w:t>Findings</w:t>
            </w:r>
          </w:p>
        </w:tc>
        <w:tc>
          <w:tcPr>
            <w:tcW w:w="3870" w:type="dxa"/>
          </w:tcPr>
          <w:p w14:paraId="2A7264D0" w14:textId="77777777" w:rsidR="00712F11" w:rsidRPr="00712F11" w:rsidRDefault="00712F11" w:rsidP="005568FC">
            <w:r w:rsidRPr="00712F11">
              <w:t>Parenchymal:</w:t>
            </w:r>
          </w:p>
          <w:p w14:paraId="01924CD1" w14:textId="77777777" w:rsidR="00712F11" w:rsidRPr="00712F11" w:rsidRDefault="00712F11" w:rsidP="00712F11">
            <w:pPr>
              <w:pStyle w:val="ListParagraph"/>
              <w:numPr>
                <w:ilvl w:val="0"/>
                <w:numId w:val="3"/>
              </w:numPr>
            </w:pPr>
            <w:r w:rsidRPr="00712F11">
              <w:t>Uniform and subtle GGO</w:t>
            </w:r>
          </w:p>
          <w:p w14:paraId="6499ABD1" w14:textId="77777777" w:rsidR="00712F11" w:rsidRPr="00712F11" w:rsidRDefault="00712F11" w:rsidP="00712F11">
            <w:pPr>
              <w:pStyle w:val="ListParagraph"/>
              <w:numPr>
                <w:ilvl w:val="0"/>
                <w:numId w:val="3"/>
              </w:numPr>
            </w:pPr>
            <w:r w:rsidRPr="00712F11">
              <w:t>Airspace consolidation</w:t>
            </w:r>
          </w:p>
          <w:p w14:paraId="76614C1D" w14:textId="77777777" w:rsidR="00712F11" w:rsidRPr="00712F11" w:rsidRDefault="00712F11" w:rsidP="00712F11">
            <w:pPr>
              <w:pStyle w:val="ListParagraph"/>
              <w:numPr>
                <w:ilvl w:val="0"/>
                <w:numId w:val="3"/>
              </w:numPr>
            </w:pPr>
            <w:r w:rsidRPr="00712F11">
              <w:t>Lung cysts</w:t>
            </w:r>
          </w:p>
          <w:p w14:paraId="0DB1DC04" w14:textId="77777777" w:rsidR="00712F11" w:rsidRPr="00712F11" w:rsidRDefault="00712F11" w:rsidP="005568FC">
            <w:r w:rsidRPr="00712F11">
              <w:t>Craniocaudal distribution:</w:t>
            </w:r>
          </w:p>
          <w:p w14:paraId="7B523315" w14:textId="77777777" w:rsidR="00712F11" w:rsidRPr="00712F11" w:rsidRDefault="00712F11" w:rsidP="00712F11">
            <w:pPr>
              <w:pStyle w:val="ListParagraph"/>
              <w:numPr>
                <w:ilvl w:val="0"/>
                <w:numId w:val="4"/>
              </w:numPr>
            </w:pPr>
            <w:r w:rsidRPr="00712F11">
              <w:t>Diffuse</w:t>
            </w:r>
          </w:p>
          <w:p w14:paraId="1B7E9E39" w14:textId="77777777" w:rsidR="00712F11" w:rsidRPr="00712F11" w:rsidRDefault="00712F11" w:rsidP="00712F11">
            <w:pPr>
              <w:pStyle w:val="ListParagraph"/>
              <w:numPr>
                <w:ilvl w:val="0"/>
                <w:numId w:val="4"/>
              </w:numPr>
            </w:pPr>
            <w:r w:rsidRPr="00712F11">
              <w:t>Lower lobe predominance</w:t>
            </w:r>
          </w:p>
          <w:p w14:paraId="6388B244" w14:textId="77777777" w:rsidR="00712F11" w:rsidRPr="00712F11" w:rsidRDefault="00712F11" w:rsidP="005568FC">
            <w:r w:rsidRPr="00712F11">
              <w:t>Axial distribution:</w:t>
            </w:r>
          </w:p>
          <w:p w14:paraId="0E2BD870" w14:textId="77777777" w:rsidR="00712F11" w:rsidRPr="00712F11" w:rsidRDefault="00712F11" w:rsidP="00712F11">
            <w:pPr>
              <w:pStyle w:val="ListParagraph"/>
              <w:numPr>
                <w:ilvl w:val="0"/>
                <w:numId w:val="5"/>
              </w:numPr>
            </w:pPr>
            <w:r w:rsidRPr="00712F11">
              <w:t>Diffuse</w:t>
            </w:r>
          </w:p>
          <w:p w14:paraId="431AEC39" w14:textId="77777777" w:rsidR="00712F11" w:rsidRPr="00712F11" w:rsidRDefault="00712F11" w:rsidP="00712F11">
            <w:pPr>
              <w:pStyle w:val="ListParagraph"/>
              <w:numPr>
                <w:ilvl w:val="0"/>
                <w:numId w:val="5"/>
              </w:numPr>
            </w:pPr>
            <w:proofErr w:type="spellStart"/>
            <w:r w:rsidRPr="00712F11">
              <w:t>Peribronchovascular</w:t>
            </w:r>
            <w:proofErr w:type="spellEnd"/>
          </w:p>
        </w:tc>
        <w:tc>
          <w:tcPr>
            <w:tcW w:w="4045" w:type="dxa"/>
          </w:tcPr>
          <w:p w14:paraId="7AE50EA3" w14:textId="77777777" w:rsidR="00712F11" w:rsidRPr="00712F11" w:rsidRDefault="00712F11" w:rsidP="00712F11">
            <w:pPr>
              <w:pStyle w:val="ListParagraph"/>
              <w:numPr>
                <w:ilvl w:val="0"/>
                <w:numId w:val="5"/>
              </w:numPr>
            </w:pPr>
            <w:r w:rsidRPr="00712F11">
              <w:t>Centrilobular ground-glass attenuation nodules that are not profuse or diffuse, and not associated with mosaic attenuation or air trapping</w:t>
            </w:r>
          </w:p>
          <w:p w14:paraId="406F6B71" w14:textId="77777777" w:rsidR="00712F11" w:rsidRPr="00712F11" w:rsidRDefault="00712F11" w:rsidP="00712F11">
            <w:pPr>
              <w:pStyle w:val="ListParagraph"/>
              <w:numPr>
                <w:ilvl w:val="0"/>
                <w:numId w:val="5"/>
              </w:numPr>
            </w:pPr>
            <w:r w:rsidRPr="00712F11">
              <w:t>Patchy or diffuse GGO</w:t>
            </w:r>
          </w:p>
          <w:p w14:paraId="0D799B01" w14:textId="77777777" w:rsidR="00712F11" w:rsidRPr="00712F11" w:rsidRDefault="00712F11" w:rsidP="00712F11">
            <w:pPr>
              <w:pStyle w:val="ListParagraph"/>
              <w:numPr>
                <w:ilvl w:val="0"/>
                <w:numId w:val="5"/>
              </w:numPr>
            </w:pPr>
            <w:r w:rsidRPr="00712F11">
              <w:t>Mosaic attenuation and air trapping without centrilobular nodules or GGO</w:t>
            </w:r>
          </w:p>
        </w:tc>
      </w:tr>
    </w:tbl>
    <w:p w14:paraId="5B198DB2" w14:textId="77777777" w:rsidR="00712F11" w:rsidRPr="00712F11" w:rsidRDefault="00712F11" w:rsidP="00712F11">
      <w:pPr>
        <w:rPr>
          <w:i/>
          <w:iCs/>
        </w:rPr>
      </w:pPr>
    </w:p>
    <w:p w14:paraId="7E5DC02D" w14:textId="77777777" w:rsidR="00712F11" w:rsidRPr="00712F11" w:rsidRDefault="00712F11" w:rsidP="00712F11">
      <w:pPr>
        <w:rPr>
          <w:i/>
          <w:iCs/>
        </w:rPr>
      </w:pPr>
      <w:r w:rsidRPr="00712F11">
        <w:rPr>
          <w:i/>
          <w:iCs/>
        </w:rPr>
        <w:t xml:space="preserve">Definitions of abbreviations: HP = hypersensitivity pneumonitis; ATS/JRS/ALAT = American Thoracic Society, Japanese Respiratory Society, and </w:t>
      </w:r>
      <w:proofErr w:type="spellStart"/>
      <w:r w:rsidRPr="00712F11">
        <w:rPr>
          <w:i/>
          <w:iCs/>
        </w:rPr>
        <w:t>Asociación</w:t>
      </w:r>
      <w:proofErr w:type="spellEnd"/>
      <w:r w:rsidRPr="00712F11">
        <w:rPr>
          <w:i/>
          <w:iCs/>
        </w:rPr>
        <w:t xml:space="preserve"> </w:t>
      </w:r>
      <w:proofErr w:type="spellStart"/>
      <w:r w:rsidRPr="00712F11">
        <w:rPr>
          <w:i/>
          <w:iCs/>
        </w:rPr>
        <w:t>Latinoamericana</w:t>
      </w:r>
      <w:proofErr w:type="spellEnd"/>
      <w:r w:rsidRPr="00712F11">
        <w:rPr>
          <w:i/>
          <w:iCs/>
        </w:rPr>
        <w:t xml:space="preserve"> de </w:t>
      </w:r>
      <w:proofErr w:type="spellStart"/>
      <w:r w:rsidRPr="00712F11">
        <w:rPr>
          <w:i/>
          <w:iCs/>
        </w:rPr>
        <w:t>Tórax</w:t>
      </w:r>
      <w:proofErr w:type="spellEnd"/>
      <w:r w:rsidRPr="00712F11">
        <w:rPr>
          <w:i/>
          <w:iCs/>
        </w:rPr>
        <w:t>; ACCP = American College of Chest Physicians; GGO = ground glass opacity</w:t>
      </w:r>
    </w:p>
    <w:p w14:paraId="6DA2685E" w14:textId="77777777" w:rsidR="00712F11" w:rsidRPr="00712F11" w:rsidRDefault="00712F11" w:rsidP="00712F11"/>
    <w:p w14:paraId="228E55B2" w14:textId="77777777" w:rsidR="00A6749A" w:rsidRPr="00712F11" w:rsidRDefault="00A6749A" w:rsidP="001944DA"/>
    <w:p w14:paraId="0B2AAE03" w14:textId="77777777" w:rsidR="00712F11" w:rsidRPr="00712F11" w:rsidRDefault="00712F11" w:rsidP="00712F11">
      <w:r w:rsidRPr="00712F11">
        <w:t>TABLE 2: Summary of Guidelines for Imaging of Fibrotic Hypersensitivity Pneumonitis</w:t>
      </w:r>
    </w:p>
    <w:tbl>
      <w:tblPr>
        <w:tblStyle w:val="TableGrid"/>
        <w:tblW w:w="0" w:type="auto"/>
        <w:tblLook w:val="04A0" w:firstRow="1" w:lastRow="0" w:firstColumn="1" w:lastColumn="0" w:noHBand="0" w:noVBand="1"/>
      </w:tblPr>
      <w:tblGrid>
        <w:gridCol w:w="1345"/>
        <w:gridCol w:w="3960"/>
        <w:gridCol w:w="4045"/>
      </w:tblGrid>
      <w:tr w:rsidR="00712F11" w:rsidRPr="00712F11" w14:paraId="4E00CFF7" w14:textId="77777777" w:rsidTr="005568FC">
        <w:tc>
          <w:tcPr>
            <w:tcW w:w="1345" w:type="dxa"/>
            <w:tcBorders>
              <w:top w:val="nil"/>
              <w:left w:val="nil"/>
              <w:bottom w:val="nil"/>
              <w:right w:val="nil"/>
            </w:tcBorders>
          </w:tcPr>
          <w:p w14:paraId="7F625598" w14:textId="77777777" w:rsidR="00712F11" w:rsidRPr="00712F11" w:rsidRDefault="00712F11" w:rsidP="005568FC"/>
        </w:tc>
        <w:tc>
          <w:tcPr>
            <w:tcW w:w="8005" w:type="dxa"/>
            <w:gridSpan w:val="2"/>
            <w:tcBorders>
              <w:top w:val="nil"/>
              <w:left w:val="nil"/>
              <w:bottom w:val="nil"/>
              <w:right w:val="nil"/>
            </w:tcBorders>
          </w:tcPr>
          <w:p w14:paraId="7A7AA45F" w14:textId="77777777" w:rsidR="00712F11" w:rsidRPr="00712F11" w:rsidRDefault="00712F11" w:rsidP="005568FC">
            <w:pPr>
              <w:jc w:val="center"/>
              <w:rPr>
                <w:b/>
                <w:bCs/>
              </w:rPr>
            </w:pPr>
            <w:r w:rsidRPr="00712F11">
              <w:rPr>
                <w:b/>
                <w:bCs/>
              </w:rPr>
              <w:t>Typical HP</w:t>
            </w:r>
          </w:p>
        </w:tc>
      </w:tr>
      <w:tr w:rsidR="00712F11" w:rsidRPr="00712F11" w14:paraId="7E5C3B9C" w14:textId="77777777" w:rsidTr="005568FC">
        <w:tc>
          <w:tcPr>
            <w:tcW w:w="1345" w:type="dxa"/>
            <w:tcBorders>
              <w:top w:val="nil"/>
              <w:left w:val="nil"/>
              <w:bottom w:val="nil"/>
              <w:right w:val="nil"/>
            </w:tcBorders>
          </w:tcPr>
          <w:p w14:paraId="10370F86" w14:textId="77777777" w:rsidR="00712F11" w:rsidRPr="00712F11" w:rsidRDefault="00712F11" w:rsidP="005568FC"/>
        </w:tc>
        <w:tc>
          <w:tcPr>
            <w:tcW w:w="3960" w:type="dxa"/>
            <w:tcBorders>
              <w:top w:val="nil"/>
              <w:left w:val="nil"/>
              <w:right w:val="nil"/>
            </w:tcBorders>
          </w:tcPr>
          <w:p w14:paraId="2B5B4486" w14:textId="77777777" w:rsidR="00712F11" w:rsidRPr="00712F11" w:rsidRDefault="00712F11" w:rsidP="005568FC">
            <w:pPr>
              <w:jc w:val="center"/>
            </w:pPr>
            <w:r w:rsidRPr="00712F11">
              <w:t>ATS/JRS/ALAT</w:t>
            </w:r>
          </w:p>
        </w:tc>
        <w:tc>
          <w:tcPr>
            <w:tcW w:w="4045" w:type="dxa"/>
            <w:tcBorders>
              <w:top w:val="nil"/>
              <w:left w:val="nil"/>
              <w:right w:val="nil"/>
            </w:tcBorders>
          </w:tcPr>
          <w:p w14:paraId="67608F09" w14:textId="77777777" w:rsidR="00712F11" w:rsidRPr="00712F11" w:rsidRDefault="00712F11" w:rsidP="005568FC">
            <w:pPr>
              <w:jc w:val="center"/>
            </w:pPr>
            <w:r w:rsidRPr="00712F11">
              <w:t>ACCP</w:t>
            </w:r>
          </w:p>
        </w:tc>
      </w:tr>
      <w:tr w:rsidR="00712F11" w:rsidRPr="00712F11" w14:paraId="2AFC8C5A" w14:textId="77777777" w:rsidTr="005568FC">
        <w:tc>
          <w:tcPr>
            <w:tcW w:w="1345" w:type="dxa"/>
            <w:tcBorders>
              <w:top w:val="nil"/>
              <w:left w:val="nil"/>
              <w:bottom w:val="nil"/>
            </w:tcBorders>
          </w:tcPr>
          <w:p w14:paraId="3367CCBA" w14:textId="77777777" w:rsidR="00712F11" w:rsidRPr="00712F11" w:rsidRDefault="00712F11" w:rsidP="005568FC">
            <w:r w:rsidRPr="00712F11">
              <w:lastRenderedPageBreak/>
              <w:t>Description</w:t>
            </w:r>
          </w:p>
        </w:tc>
        <w:tc>
          <w:tcPr>
            <w:tcW w:w="3960" w:type="dxa"/>
          </w:tcPr>
          <w:p w14:paraId="3025DB8E" w14:textId="77777777" w:rsidR="00712F11" w:rsidRPr="00712F11" w:rsidRDefault="00712F11" w:rsidP="005568FC">
            <w:r w:rsidRPr="00712F11">
              <w:t>Requires one of the following patterns of lung fibrosis in one of the listed distributions AND at least one finding of small airway disease:</w:t>
            </w:r>
          </w:p>
        </w:tc>
        <w:tc>
          <w:tcPr>
            <w:tcW w:w="4045" w:type="dxa"/>
          </w:tcPr>
          <w:p w14:paraId="3764A436" w14:textId="77777777" w:rsidR="00712F11" w:rsidRPr="00712F11" w:rsidRDefault="00712F11" w:rsidP="005568FC">
            <w:r w:rsidRPr="00712F11">
              <w:t>Requires signs of fibrosis with either of the following findings AND a lack of features suggesting an alternative diagnosis:</w:t>
            </w:r>
          </w:p>
        </w:tc>
      </w:tr>
      <w:tr w:rsidR="00712F11" w:rsidRPr="00712F11" w14:paraId="6E11BB31" w14:textId="77777777" w:rsidTr="005568FC">
        <w:tc>
          <w:tcPr>
            <w:tcW w:w="1345" w:type="dxa"/>
            <w:tcBorders>
              <w:top w:val="nil"/>
              <w:left w:val="nil"/>
              <w:bottom w:val="nil"/>
            </w:tcBorders>
          </w:tcPr>
          <w:p w14:paraId="35A11F47" w14:textId="77777777" w:rsidR="00712F11" w:rsidRPr="00712F11" w:rsidRDefault="00712F11" w:rsidP="005568FC">
            <w:r w:rsidRPr="00712F11">
              <w:t>Findings</w:t>
            </w:r>
          </w:p>
        </w:tc>
        <w:tc>
          <w:tcPr>
            <w:tcW w:w="3960" w:type="dxa"/>
            <w:tcBorders>
              <w:bottom w:val="single" w:sz="4" w:space="0" w:color="auto"/>
            </w:tcBorders>
          </w:tcPr>
          <w:p w14:paraId="0139C4AF" w14:textId="77777777" w:rsidR="00712F11" w:rsidRPr="00712F11" w:rsidRDefault="00712F11" w:rsidP="005568FC">
            <w:r w:rsidRPr="00712F11">
              <w:t>Pattern of fibrosis:</w:t>
            </w:r>
          </w:p>
          <w:p w14:paraId="203B118B" w14:textId="77777777" w:rsidR="00712F11" w:rsidRPr="00712F11" w:rsidRDefault="00712F11" w:rsidP="00712F11">
            <w:pPr>
              <w:pStyle w:val="ListParagraph"/>
              <w:numPr>
                <w:ilvl w:val="0"/>
                <w:numId w:val="6"/>
              </w:numPr>
            </w:pPr>
            <w:r w:rsidRPr="00712F11">
              <w:t>Irregular linear opacities/coarse reticulation with lung distortion</w:t>
            </w:r>
          </w:p>
          <w:p w14:paraId="151CBC2B" w14:textId="77777777" w:rsidR="00712F11" w:rsidRPr="00712F11" w:rsidRDefault="00712F11" w:rsidP="00712F11">
            <w:pPr>
              <w:pStyle w:val="ListParagraph"/>
              <w:numPr>
                <w:ilvl w:val="0"/>
                <w:numId w:val="6"/>
              </w:numPr>
            </w:pPr>
            <w:r w:rsidRPr="00712F11">
              <w:t>Traction bronchiectasis and honeycombing (present but do not predominate)</w:t>
            </w:r>
          </w:p>
          <w:p w14:paraId="0A6B8538" w14:textId="77777777" w:rsidR="00712F11" w:rsidRPr="00712F11" w:rsidRDefault="00712F11" w:rsidP="005568FC">
            <w:r w:rsidRPr="00712F11">
              <w:t>Distribution of fibrosis:</w:t>
            </w:r>
          </w:p>
          <w:p w14:paraId="59E26B07" w14:textId="77777777" w:rsidR="00712F11" w:rsidRPr="00712F11" w:rsidRDefault="00712F11" w:rsidP="00712F11">
            <w:pPr>
              <w:pStyle w:val="ListParagraph"/>
              <w:numPr>
                <w:ilvl w:val="0"/>
                <w:numId w:val="7"/>
              </w:numPr>
            </w:pPr>
            <w:r w:rsidRPr="00712F11">
              <w:t>Random both axially and craniocaudally</w:t>
            </w:r>
          </w:p>
          <w:p w14:paraId="5E30DE25" w14:textId="77777777" w:rsidR="00712F11" w:rsidRPr="00712F11" w:rsidRDefault="00712F11" w:rsidP="00712F11">
            <w:pPr>
              <w:pStyle w:val="ListParagraph"/>
              <w:numPr>
                <w:ilvl w:val="0"/>
                <w:numId w:val="7"/>
              </w:numPr>
            </w:pPr>
            <w:r w:rsidRPr="00712F11">
              <w:t>Mid lung zone predominant</w:t>
            </w:r>
          </w:p>
          <w:p w14:paraId="13C7177F" w14:textId="77777777" w:rsidR="00712F11" w:rsidRPr="00712F11" w:rsidRDefault="00712F11" w:rsidP="00712F11">
            <w:pPr>
              <w:pStyle w:val="ListParagraph"/>
              <w:numPr>
                <w:ilvl w:val="0"/>
                <w:numId w:val="7"/>
              </w:numPr>
            </w:pPr>
            <w:r w:rsidRPr="00712F11">
              <w:t>Relatively spared in the lower lungs</w:t>
            </w:r>
          </w:p>
          <w:p w14:paraId="57DD25BF" w14:textId="77777777" w:rsidR="00712F11" w:rsidRPr="00712F11" w:rsidRDefault="00712F11" w:rsidP="005568FC">
            <w:r w:rsidRPr="00712F11">
              <w:t>Small airways:</w:t>
            </w:r>
          </w:p>
          <w:p w14:paraId="59FDFC95" w14:textId="77777777" w:rsidR="00712F11" w:rsidRPr="00712F11" w:rsidRDefault="00712F11" w:rsidP="00712F11">
            <w:pPr>
              <w:pStyle w:val="ListParagraph"/>
              <w:numPr>
                <w:ilvl w:val="0"/>
                <w:numId w:val="8"/>
              </w:numPr>
            </w:pPr>
            <w:r w:rsidRPr="00712F11">
              <w:t>Ill-defined centrilobular nodules and/or GGO</w:t>
            </w:r>
          </w:p>
          <w:p w14:paraId="7FCFC50E" w14:textId="77777777" w:rsidR="00712F11" w:rsidRPr="00712F11" w:rsidRDefault="00712F11" w:rsidP="00712F11">
            <w:pPr>
              <w:pStyle w:val="ListParagraph"/>
              <w:numPr>
                <w:ilvl w:val="0"/>
                <w:numId w:val="8"/>
              </w:numPr>
            </w:pPr>
            <w:r w:rsidRPr="00712F11">
              <w:t>Mosaic attenuation, three-density pattern, and/or air trapping</w:t>
            </w:r>
          </w:p>
        </w:tc>
        <w:tc>
          <w:tcPr>
            <w:tcW w:w="4045" w:type="dxa"/>
            <w:tcBorders>
              <w:bottom w:val="single" w:sz="4" w:space="0" w:color="auto"/>
            </w:tcBorders>
          </w:tcPr>
          <w:p w14:paraId="60C79DA0" w14:textId="77777777" w:rsidR="00712F11" w:rsidRPr="00712F11" w:rsidRDefault="00712F11" w:rsidP="00712F11">
            <w:pPr>
              <w:pStyle w:val="ListParagraph"/>
              <w:numPr>
                <w:ilvl w:val="0"/>
                <w:numId w:val="8"/>
              </w:numPr>
            </w:pPr>
            <w:r w:rsidRPr="00712F11">
              <w:t>Profuse poorly defined centrilobular ground-glass attenuation nodules affecting all lung zones</w:t>
            </w:r>
          </w:p>
          <w:p w14:paraId="64F6E08F" w14:textId="77777777" w:rsidR="00712F11" w:rsidRPr="00712F11" w:rsidRDefault="00712F11" w:rsidP="00712F11">
            <w:pPr>
              <w:pStyle w:val="ListParagraph"/>
              <w:numPr>
                <w:ilvl w:val="0"/>
                <w:numId w:val="8"/>
              </w:numPr>
            </w:pPr>
            <w:r w:rsidRPr="00712F11">
              <w:t>Inspiratory mosaic attenuation with three-density sign</w:t>
            </w:r>
          </w:p>
        </w:tc>
      </w:tr>
      <w:tr w:rsidR="00712F11" w:rsidRPr="00712F11" w14:paraId="0880DF13" w14:textId="77777777" w:rsidTr="005568FC">
        <w:tc>
          <w:tcPr>
            <w:tcW w:w="1345" w:type="dxa"/>
            <w:tcBorders>
              <w:top w:val="nil"/>
              <w:left w:val="nil"/>
              <w:bottom w:val="nil"/>
              <w:right w:val="nil"/>
            </w:tcBorders>
          </w:tcPr>
          <w:p w14:paraId="3947408F" w14:textId="77777777" w:rsidR="00712F11" w:rsidRPr="00712F11" w:rsidRDefault="00712F11" w:rsidP="005568FC"/>
        </w:tc>
        <w:tc>
          <w:tcPr>
            <w:tcW w:w="3960" w:type="dxa"/>
            <w:tcBorders>
              <w:left w:val="nil"/>
              <w:bottom w:val="nil"/>
              <w:right w:val="nil"/>
            </w:tcBorders>
          </w:tcPr>
          <w:p w14:paraId="7D848E3B" w14:textId="77777777" w:rsidR="00712F11" w:rsidRPr="00712F11" w:rsidRDefault="00712F11" w:rsidP="005568FC"/>
        </w:tc>
        <w:tc>
          <w:tcPr>
            <w:tcW w:w="4045" w:type="dxa"/>
            <w:tcBorders>
              <w:left w:val="nil"/>
              <w:bottom w:val="nil"/>
              <w:right w:val="nil"/>
            </w:tcBorders>
          </w:tcPr>
          <w:p w14:paraId="615156EE" w14:textId="77777777" w:rsidR="00712F11" w:rsidRPr="00712F11" w:rsidRDefault="00712F11" w:rsidP="005568FC"/>
        </w:tc>
      </w:tr>
      <w:tr w:rsidR="00712F11" w:rsidRPr="00712F11" w14:paraId="4C6C7CF7" w14:textId="77777777" w:rsidTr="005568FC">
        <w:tc>
          <w:tcPr>
            <w:tcW w:w="1345" w:type="dxa"/>
            <w:tcBorders>
              <w:top w:val="nil"/>
              <w:left w:val="nil"/>
              <w:bottom w:val="nil"/>
              <w:right w:val="nil"/>
            </w:tcBorders>
          </w:tcPr>
          <w:p w14:paraId="52FAA3FC" w14:textId="77777777" w:rsidR="00712F11" w:rsidRPr="00712F11" w:rsidRDefault="00712F11" w:rsidP="005568FC"/>
        </w:tc>
        <w:tc>
          <w:tcPr>
            <w:tcW w:w="8005" w:type="dxa"/>
            <w:gridSpan w:val="2"/>
            <w:tcBorders>
              <w:top w:val="nil"/>
              <w:left w:val="nil"/>
              <w:bottom w:val="nil"/>
              <w:right w:val="nil"/>
            </w:tcBorders>
          </w:tcPr>
          <w:p w14:paraId="7471CA58" w14:textId="77777777" w:rsidR="00712F11" w:rsidRPr="00712F11" w:rsidRDefault="00712F11" w:rsidP="005568FC">
            <w:pPr>
              <w:jc w:val="center"/>
              <w:rPr>
                <w:b/>
                <w:bCs/>
              </w:rPr>
            </w:pPr>
            <w:r w:rsidRPr="00712F11">
              <w:rPr>
                <w:b/>
                <w:bCs/>
              </w:rPr>
              <w:t>Compatible with HP</w:t>
            </w:r>
          </w:p>
        </w:tc>
      </w:tr>
      <w:tr w:rsidR="00712F11" w:rsidRPr="00712F11" w14:paraId="5B7F02F0" w14:textId="77777777" w:rsidTr="005568FC">
        <w:tc>
          <w:tcPr>
            <w:tcW w:w="1345" w:type="dxa"/>
            <w:tcBorders>
              <w:top w:val="nil"/>
              <w:left w:val="nil"/>
              <w:bottom w:val="nil"/>
              <w:right w:val="nil"/>
            </w:tcBorders>
          </w:tcPr>
          <w:p w14:paraId="7902F841" w14:textId="77777777" w:rsidR="00712F11" w:rsidRPr="00712F11" w:rsidRDefault="00712F11" w:rsidP="005568FC"/>
        </w:tc>
        <w:tc>
          <w:tcPr>
            <w:tcW w:w="3960" w:type="dxa"/>
            <w:tcBorders>
              <w:top w:val="nil"/>
              <w:left w:val="nil"/>
              <w:right w:val="nil"/>
            </w:tcBorders>
          </w:tcPr>
          <w:p w14:paraId="01FABE5E" w14:textId="77777777" w:rsidR="00712F11" w:rsidRPr="00712F11" w:rsidRDefault="00712F11" w:rsidP="005568FC">
            <w:pPr>
              <w:jc w:val="center"/>
            </w:pPr>
            <w:r w:rsidRPr="00712F11">
              <w:t>ATS/JRS/ALAT</w:t>
            </w:r>
          </w:p>
        </w:tc>
        <w:tc>
          <w:tcPr>
            <w:tcW w:w="4045" w:type="dxa"/>
            <w:tcBorders>
              <w:top w:val="nil"/>
              <w:left w:val="nil"/>
              <w:right w:val="nil"/>
            </w:tcBorders>
          </w:tcPr>
          <w:p w14:paraId="0B65CD3B" w14:textId="77777777" w:rsidR="00712F11" w:rsidRPr="00712F11" w:rsidRDefault="00712F11" w:rsidP="005568FC">
            <w:pPr>
              <w:jc w:val="center"/>
            </w:pPr>
            <w:r w:rsidRPr="00712F11">
              <w:t>ACCP</w:t>
            </w:r>
          </w:p>
        </w:tc>
      </w:tr>
      <w:tr w:rsidR="00712F11" w:rsidRPr="00712F11" w14:paraId="5BCE8BA3" w14:textId="77777777" w:rsidTr="005568FC">
        <w:tc>
          <w:tcPr>
            <w:tcW w:w="1345" w:type="dxa"/>
            <w:tcBorders>
              <w:top w:val="nil"/>
              <w:left w:val="nil"/>
              <w:bottom w:val="nil"/>
            </w:tcBorders>
          </w:tcPr>
          <w:p w14:paraId="32A08BFE" w14:textId="77777777" w:rsidR="00712F11" w:rsidRPr="00712F11" w:rsidRDefault="00712F11" w:rsidP="005568FC">
            <w:r w:rsidRPr="00712F11">
              <w:t>Description</w:t>
            </w:r>
          </w:p>
        </w:tc>
        <w:tc>
          <w:tcPr>
            <w:tcW w:w="3960" w:type="dxa"/>
          </w:tcPr>
          <w:p w14:paraId="54275F85" w14:textId="77777777" w:rsidR="00712F11" w:rsidRPr="00712F11" w:rsidRDefault="00712F11" w:rsidP="005568FC">
            <w:r w:rsidRPr="00712F11">
              <w:t>Requires one of the following variant patterns of fibrosis and/or one of the following variant distributions of fibrosis AND at least one finding of small airway disease:</w:t>
            </w:r>
          </w:p>
        </w:tc>
        <w:tc>
          <w:tcPr>
            <w:tcW w:w="4045" w:type="dxa"/>
          </w:tcPr>
          <w:p w14:paraId="05885FC4" w14:textId="77777777" w:rsidR="00712F11" w:rsidRPr="00712F11" w:rsidRDefault="00712F11" w:rsidP="005568FC">
            <w:r w:rsidRPr="00712F11">
              <w:t>Requires signs of fibrosis with either of the following findings AND a lack of features suggesting an alternative diagnosis:</w:t>
            </w:r>
          </w:p>
        </w:tc>
      </w:tr>
      <w:tr w:rsidR="00712F11" w:rsidRPr="00712F11" w14:paraId="404824C4" w14:textId="77777777" w:rsidTr="005568FC">
        <w:tc>
          <w:tcPr>
            <w:tcW w:w="1345" w:type="dxa"/>
            <w:tcBorders>
              <w:top w:val="nil"/>
              <w:left w:val="nil"/>
              <w:bottom w:val="nil"/>
            </w:tcBorders>
          </w:tcPr>
          <w:p w14:paraId="1DCFD737" w14:textId="77777777" w:rsidR="00712F11" w:rsidRPr="00712F11" w:rsidRDefault="00712F11" w:rsidP="005568FC">
            <w:r w:rsidRPr="00712F11">
              <w:t>Findings</w:t>
            </w:r>
          </w:p>
        </w:tc>
        <w:tc>
          <w:tcPr>
            <w:tcW w:w="3960" w:type="dxa"/>
            <w:tcBorders>
              <w:bottom w:val="single" w:sz="4" w:space="0" w:color="auto"/>
            </w:tcBorders>
          </w:tcPr>
          <w:p w14:paraId="49801B24" w14:textId="77777777" w:rsidR="00712F11" w:rsidRPr="00712F11" w:rsidRDefault="00712F11" w:rsidP="005568FC">
            <w:r w:rsidRPr="00712F11">
              <w:t>Pattern of fibrosis:</w:t>
            </w:r>
          </w:p>
          <w:p w14:paraId="529E1CD4" w14:textId="77777777" w:rsidR="00712F11" w:rsidRPr="00712F11" w:rsidRDefault="00712F11" w:rsidP="00712F11">
            <w:pPr>
              <w:pStyle w:val="ListParagraph"/>
              <w:numPr>
                <w:ilvl w:val="0"/>
                <w:numId w:val="10"/>
              </w:numPr>
            </w:pPr>
            <w:r w:rsidRPr="00712F11">
              <w:t>UIP pattern</w:t>
            </w:r>
          </w:p>
          <w:p w14:paraId="16C4C84F" w14:textId="77777777" w:rsidR="00712F11" w:rsidRPr="00712F11" w:rsidRDefault="00712F11" w:rsidP="00712F11">
            <w:pPr>
              <w:pStyle w:val="ListParagraph"/>
              <w:numPr>
                <w:ilvl w:val="0"/>
                <w:numId w:val="10"/>
              </w:numPr>
            </w:pPr>
            <w:r w:rsidRPr="00712F11">
              <w:t>Extensive GGO with subtle superimposed features of fibrosis</w:t>
            </w:r>
          </w:p>
          <w:p w14:paraId="164549A1" w14:textId="77777777" w:rsidR="00712F11" w:rsidRPr="00712F11" w:rsidRDefault="00712F11" w:rsidP="005568FC">
            <w:r w:rsidRPr="00712F11">
              <w:t>Distribution of fibrosis:</w:t>
            </w:r>
          </w:p>
          <w:p w14:paraId="7B26718A" w14:textId="77777777" w:rsidR="00712F11" w:rsidRPr="00712F11" w:rsidRDefault="00712F11" w:rsidP="00712F11">
            <w:pPr>
              <w:pStyle w:val="ListParagraph"/>
              <w:numPr>
                <w:ilvl w:val="0"/>
                <w:numId w:val="10"/>
              </w:numPr>
            </w:pPr>
            <w:r w:rsidRPr="00712F11">
              <w:t xml:space="preserve">Axial: </w:t>
            </w:r>
            <w:proofErr w:type="spellStart"/>
            <w:r w:rsidRPr="00712F11">
              <w:t>peribronchovascular</w:t>
            </w:r>
            <w:proofErr w:type="spellEnd"/>
            <w:r w:rsidRPr="00712F11">
              <w:t xml:space="preserve"> or subpleural</w:t>
            </w:r>
          </w:p>
          <w:p w14:paraId="0CDEA2FD" w14:textId="77777777" w:rsidR="00712F11" w:rsidRPr="00712F11" w:rsidRDefault="00712F11" w:rsidP="00712F11">
            <w:pPr>
              <w:pStyle w:val="ListParagraph"/>
              <w:numPr>
                <w:ilvl w:val="0"/>
                <w:numId w:val="10"/>
              </w:numPr>
            </w:pPr>
            <w:r w:rsidRPr="00712F11">
              <w:t>Craniocaudal: Upper lung</w:t>
            </w:r>
          </w:p>
          <w:p w14:paraId="541F6E18" w14:textId="77777777" w:rsidR="00712F11" w:rsidRPr="00712F11" w:rsidRDefault="00712F11" w:rsidP="005568FC">
            <w:r w:rsidRPr="00712F11">
              <w:t>Small airways:</w:t>
            </w:r>
          </w:p>
          <w:p w14:paraId="54CF72AC" w14:textId="77777777" w:rsidR="00712F11" w:rsidRPr="00712F11" w:rsidRDefault="00712F11" w:rsidP="00712F11">
            <w:pPr>
              <w:pStyle w:val="ListParagraph"/>
              <w:numPr>
                <w:ilvl w:val="0"/>
                <w:numId w:val="10"/>
              </w:numPr>
            </w:pPr>
            <w:r w:rsidRPr="00712F11">
              <w:t>Ill-defined centrilobular nodules and/or GGO</w:t>
            </w:r>
          </w:p>
          <w:p w14:paraId="356F162A" w14:textId="77777777" w:rsidR="00712F11" w:rsidRPr="00712F11" w:rsidRDefault="00712F11" w:rsidP="00712F11">
            <w:pPr>
              <w:pStyle w:val="ListParagraph"/>
              <w:numPr>
                <w:ilvl w:val="0"/>
                <w:numId w:val="10"/>
              </w:numPr>
            </w:pPr>
            <w:r w:rsidRPr="00712F11">
              <w:t>Mosaic attenuation, three-density pattern, and/or air trapping</w:t>
            </w:r>
          </w:p>
        </w:tc>
        <w:tc>
          <w:tcPr>
            <w:tcW w:w="4045" w:type="dxa"/>
            <w:tcBorders>
              <w:bottom w:val="single" w:sz="4" w:space="0" w:color="auto"/>
            </w:tcBorders>
          </w:tcPr>
          <w:p w14:paraId="01B20F65" w14:textId="77777777" w:rsidR="00712F11" w:rsidRPr="00712F11" w:rsidRDefault="00712F11" w:rsidP="00712F11">
            <w:pPr>
              <w:pStyle w:val="ListParagraph"/>
              <w:numPr>
                <w:ilvl w:val="0"/>
                <w:numId w:val="10"/>
              </w:numPr>
            </w:pPr>
            <w:r w:rsidRPr="00712F11">
              <w:t>Patchy or diffuse GGO</w:t>
            </w:r>
          </w:p>
          <w:p w14:paraId="270549C5" w14:textId="77777777" w:rsidR="00712F11" w:rsidRPr="00712F11" w:rsidRDefault="00712F11" w:rsidP="00712F11">
            <w:pPr>
              <w:pStyle w:val="ListParagraph"/>
              <w:numPr>
                <w:ilvl w:val="0"/>
                <w:numId w:val="10"/>
              </w:numPr>
            </w:pPr>
            <w:r w:rsidRPr="00712F11">
              <w:t xml:space="preserve">Patchy, </w:t>
            </w:r>
            <w:proofErr w:type="spellStart"/>
            <w:r w:rsidRPr="00712F11">
              <w:t>nonprofuse</w:t>
            </w:r>
            <w:proofErr w:type="spellEnd"/>
            <w:r w:rsidRPr="00712F11">
              <w:t xml:space="preserve"> centrilobular nodules</w:t>
            </w:r>
          </w:p>
          <w:p w14:paraId="10EBC744" w14:textId="77777777" w:rsidR="00712F11" w:rsidRPr="00712F11" w:rsidRDefault="00712F11" w:rsidP="00712F11">
            <w:pPr>
              <w:pStyle w:val="ListParagraph"/>
              <w:numPr>
                <w:ilvl w:val="0"/>
                <w:numId w:val="10"/>
              </w:numPr>
            </w:pPr>
            <w:r w:rsidRPr="00712F11">
              <w:t>Mosaic attenuation and air trapping that do not meet the criteria for fibrotic HP</w:t>
            </w:r>
          </w:p>
        </w:tc>
      </w:tr>
      <w:tr w:rsidR="00712F11" w:rsidRPr="00712F11" w14:paraId="59A964F6" w14:textId="77777777" w:rsidTr="005568FC">
        <w:tc>
          <w:tcPr>
            <w:tcW w:w="1345" w:type="dxa"/>
            <w:tcBorders>
              <w:top w:val="nil"/>
              <w:left w:val="nil"/>
              <w:bottom w:val="nil"/>
              <w:right w:val="nil"/>
            </w:tcBorders>
          </w:tcPr>
          <w:p w14:paraId="2AB73B5C" w14:textId="77777777" w:rsidR="00712F11" w:rsidRPr="00712F11" w:rsidRDefault="00712F11" w:rsidP="005568FC"/>
        </w:tc>
        <w:tc>
          <w:tcPr>
            <w:tcW w:w="3960" w:type="dxa"/>
            <w:tcBorders>
              <w:left w:val="nil"/>
              <w:bottom w:val="nil"/>
              <w:right w:val="nil"/>
            </w:tcBorders>
          </w:tcPr>
          <w:p w14:paraId="526D0F30" w14:textId="77777777" w:rsidR="00712F11" w:rsidRPr="00712F11" w:rsidRDefault="00712F11" w:rsidP="005568FC"/>
        </w:tc>
        <w:tc>
          <w:tcPr>
            <w:tcW w:w="4045" w:type="dxa"/>
            <w:tcBorders>
              <w:left w:val="nil"/>
              <w:bottom w:val="nil"/>
              <w:right w:val="nil"/>
            </w:tcBorders>
          </w:tcPr>
          <w:p w14:paraId="3CEC8B51" w14:textId="77777777" w:rsidR="00712F11" w:rsidRPr="00712F11" w:rsidRDefault="00712F11" w:rsidP="005568FC"/>
        </w:tc>
      </w:tr>
      <w:tr w:rsidR="00712F11" w:rsidRPr="00712F11" w14:paraId="19E859DF" w14:textId="77777777" w:rsidTr="005568FC">
        <w:tc>
          <w:tcPr>
            <w:tcW w:w="1345" w:type="dxa"/>
            <w:tcBorders>
              <w:top w:val="nil"/>
              <w:left w:val="nil"/>
              <w:bottom w:val="nil"/>
              <w:right w:val="nil"/>
            </w:tcBorders>
          </w:tcPr>
          <w:p w14:paraId="52931698" w14:textId="77777777" w:rsidR="00712F11" w:rsidRPr="00712F11" w:rsidRDefault="00712F11" w:rsidP="005568FC"/>
        </w:tc>
        <w:tc>
          <w:tcPr>
            <w:tcW w:w="8005" w:type="dxa"/>
            <w:gridSpan w:val="2"/>
            <w:tcBorders>
              <w:top w:val="nil"/>
              <w:left w:val="nil"/>
              <w:bottom w:val="nil"/>
              <w:right w:val="nil"/>
            </w:tcBorders>
          </w:tcPr>
          <w:p w14:paraId="6FD6AE44" w14:textId="77777777" w:rsidR="00712F11" w:rsidRPr="00712F11" w:rsidRDefault="00712F11" w:rsidP="005568FC">
            <w:pPr>
              <w:jc w:val="center"/>
              <w:rPr>
                <w:b/>
                <w:bCs/>
              </w:rPr>
            </w:pPr>
            <w:r w:rsidRPr="00712F11">
              <w:rPr>
                <w:b/>
                <w:bCs/>
              </w:rPr>
              <w:t>Indeterminate for HP</w:t>
            </w:r>
          </w:p>
        </w:tc>
      </w:tr>
      <w:tr w:rsidR="00712F11" w:rsidRPr="00712F11" w14:paraId="5B71AF1A" w14:textId="77777777" w:rsidTr="005568FC">
        <w:tc>
          <w:tcPr>
            <w:tcW w:w="1345" w:type="dxa"/>
            <w:tcBorders>
              <w:top w:val="nil"/>
              <w:left w:val="nil"/>
              <w:bottom w:val="nil"/>
              <w:right w:val="nil"/>
            </w:tcBorders>
          </w:tcPr>
          <w:p w14:paraId="01CC7A89" w14:textId="77777777" w:rsidR="00712F11" w:rsidRPr="00712F11" w:rsidRDefault="00712F11" w:rsidP="005568FC"/>
        </w:tc>
        <w:tc>
          <w:tcPr>
            <w:tcW w:w="3960" w:type="dxa"/>
            <w:tcBorders>
              <w:top w:val="nil"/>
              <w:left w:val="nil"/>
              <w:right w:val="nil"/>
            </w:tcBorders>
          </w:tcPr>
          <w:p w14:paraId="1C8587EE" w14:textId="77777777" w:rsidR="00712F11" w:rsidRPr="00712F11" w:rsidRDefault="00712F11" w:rsidP="005568FC">
            <w:pPr>
              <w:jc w:val="center"/>
            </w:pPr>
            <w:r w:rsidRPr="00712F11">
              <w:t>ATS/JRS/ALAT</w:t>
            </w:r>
          </w:p>
        </w:tc>
        <w:tc>
          <w:tcPr>
            <w:tcW w:w="4045" w:type="dxa"/>
            <w:tcBorders>
              <w:top w:val="nil"/>
              <w:left w:val="nil"/>
              <w:right w:val="nil"/>
            </w:tcBorders>
          </w:tcPr>
          <w:p w14:paraId="49BC64BE" w14:textId="77777777" w:rsidR="00712F11" w:rsidRPr="00712F11" w:rsidRDefault="00712F11" w:rsidP="005568FC">
            <w:pPr>
              <w:jc w:val="center"/>
            </w:pPr>
            <w:r w:rsidRPr="00712F11">
              <w:t>ACCP</w:t>
            </w:r>
          </w:p>
        </w:tc>
      </w:tr>
      <w:tr w:rsidR="00712F11" w:rsidRPr="00712F11" w14:paraId="5D7CFEB6" w14:textId="77777777" w:rsidTr="005568FC">
        <w:tc>
          <w:tcPr>
            <w:tcW w:w="1345" w:type="dxa"/>
            <w:tcBorders>
              <w:top w:val="nil"/>
              <w:left w:val="nil"/>
              <w:bottom w:val="nil"/>
            </w:tcBorders>
          </w:tcPr>
          <w:p w14:paraId="33576FBB" w14:textId="77777777" w:rsidR="00712F11" w:rsidRPr="00712F11" w:rsidRDefault="00712F11" w:rsidP="005568FC">
            <w:r w:rsidRPr="00712F11">
              <w:lastRenderedPageBreak/>
              <w:t>Description &amp; Findings</w:t>
            </w:r>
          </w:p>
        </w:tc>
        <w:tc>
          <w:tcPr>
            <w:tcW w:w="3960" w:type="dxa"/>
          </w:tcPr>
          <w:p w14:paraId="3C66395E" w14:textId="77777777" w:rsidR="00712F11" w:rsidRPr="00712F11" w:rsidRDefault="00712F11" w:rsidP="005568FC">
            <w:r w:rsidRPr="00712F11">
              <w:t>Requires a pattern of fibrosis without other findings suggestive of HP</w:t>
            </w:r>
          </w:p>
        </w:tc>
        <w:tc>
          <w:tcPr>
            <w:tcW w:w="4045" w:type="dxa"/>
          </w:tcPr>
          <w:p w14:paraId="38B39C39" w14:textId="77777777" w:rsidR="00712F11" w:rsidRPr="00712F11" w:rsidRDefault="00712F11" w:rsidP="005568FC">
            <w:r w:rsidRPr="00712F11">
              <w:t>Requires signs of fibrosis without other features suggestive of HP</w:t>
            </w:r>
          </w:p>
        </w:tc>
      </w:tr>
    </w:tbl>
    <w:p w14:paraId="1F447B50" w14:textId="77777777" w:rsidR="00712F11" w:rsidRPr="00712F11" w:rsidRDefault="00712F11" w:rsidP="00712F11">
      <w:pPr>
        <w:rPr>
          <w:i/>
          <w:iCs/>
        </w:rPr>
      </w:pPr>
      <w:r w:rsidRPr="00712F11">
        <w:rPr>
          <w:i/>
          <w:iCs/>
        </w:rPr>
        <w:t xml:space="preserve">Definitions of abbreviations: HP = hypersensitivity pneumonitis; ATS/JRS/ALAT = American Thoracic Society, Japanese Respiratory Society, and </w:t>
      </w:r>
      <w:proofErr w:type="spellStart"/>
      <w:r w:rsidRPr="00712F11">
        <w:rPr>
          <w:i/>
          <w:iCs/>
        </w:rPr>
        <w:t>Asociación</w:t>
      </w:r>
      <w:proofErr w:type="spellEnd"/>
      <w:r w:rsidRPr="00712F11">
        <w:rPr>
          <w:i/>
          <w:iCs/>
        </w:rPr>
        <w:t xml:space="preserve"> </w:t>
      </w:r>
      <w:proofErr w:type="spellStart"/>
      <w:r w:rsidRPr="00712F11">
        <w:rPr>
          <w:i/>
          <w:iCs/>
        </w:rPr>
        <w:t>Latinoamericana</w:t>
      </w:r>
      <w:proofErr w:type="spellEnd"/>
      <w:r w:rsidRPr="00712F11">
        <w:rPr>
          <w:i/>
          <w:iCs/>
        </w:rPr>
        <w:t xml:space="preserve"> de </w:t>
      </w:r>
      <w:proofErr w:type="spellStart"/>
      <w:r w:rsidRPr="00712F11">
        <w:rPr>
          <w:i/>
          <w:iCs/>
        </w:rPr>
        <w:t>Tórax</w:t>
      </w:r>
      <w:proofErr w:type="spellEnd"/>
      <w:r w:rsidRPr="00712F11">
        <w:rPr>
          <w:i/>
          <w:iCs/>
        </w:rPr>
        <w:t>; ACCP = American College of Chest Physicians; GGO = ground glass opacity; UIP = usual interstitial pneumonia</w:t>
      </w:r>
    </w:p>
    <w:p w14:paraId="213B74D2" w14:textId="77777777" w:rsidR="00712F11" w:rsidRPr="00712F11" w:rsidRDefault="00712F11" w:rsidP="00712F11"/>
    <w:p w14:paraId="458291DE" w14:textId="6723C353" w:rsidR="00712F11" w:rsidRPr="00712F11" w:rsidRDefault="00712F11">
      <w:r w:rsidRPr="00712F11">
        <w:br w:type="page"/>
      </w:r>
    </w:p>
    <w:p w14:paraId="62093A18" w14:textId="17068503" w:rsidR="00485D41" w:rsidRPr="00712F11" w:rsidRDefault="00485D41" w:rsidP="001944DA"/>
    <w:p w14:paraId="0127AF80" w14:textId="77777777" w:rsidR="00712F11" w:rsidRPr="00712F11" w:rsidRDefault="00712F11" w:rsidP="00712F11">
      <w:r w:rsidRPr="00712F11">
        <w:t>TABLE 3: Definition and Diagnostic Criteria for Acute Exacerbation of Idiopathic Pulmonary Fibrosis</w:t>
      </w:r>
    </w:p>
    <w:tbl>
      <w:tblPr>
        <w:tblStyle w:val="TableGrid"/>
        <w:tblW w:w="0" w:type="auto"/>
        <w:tblLook w:val="04A0" w:firstRow="1" w:lastRow="0" w:firstColumn="1" w:lastColumn="0" w:noHBand="0" w:noVBand="1"/>
      </w:tblPr>
      <w:tblGrid>
        <w:gridCol w:w="1435"/>
        <w:gridCol w:w="7915"/>
      </w:tblGrid>
      <w:tr w:rsidR="00712F11" w:rsidRPr="00712F11" w14:paraId="009BB830" w14:textId="77777777" w:rsidTr="005568FC">
        <w:tc>
          <w:tcPr>
            <w:tcW w:w="1435" w:type="dxa"/>
            <w:tcBorders>
              <w:top w:val="nil"/>
              <w:left w:val="nil"/>
              <w:bottom w:val="nil"/>
            </w:tcBorders>
          </w:tcPr>
          <w:p w14:paraId="6A846BAF" w14:textId="77777777" w:rsidR="00712F11" w:rsidRPr="00712F11" w:rsidRDefault="00712F11" w:rsidP="005568FC">
            <w:r w:rsidRPr="00712F11">
              <w:t>Definition</w:t>
            </w:r>
          </w:p>
        </w:tc>
        <w:tc>
          <w:tcPr>
            <w:tcW w:w="7915" w:type="dxa"/>
          </w:tcPr>
          <w:p w14:paraId="7523FC87" w14:textId="77777777" w:rsidR="00712F11" w:rsidRPr="00712F11" w:rsidRDefault="00712F11" w:rsidP="005568FC">
            <w:r w:rsidRPr="00712F11">
              <w:t>An acute, clinically significant respiratory deterioration characterized by evidence of new widespread alveolar abnormality</w:t>
            </w:r>
          </w:p>
        </w:tc>
      </w:tr>
      <w:tr w:rsidR="00712F11" w:rsidRPr="00712F11" w14:paraId="6E175321" w14:textId="77777777" w:rsidTr="005568FC">
        <w:tc>
          <w:tcPr>
            <w:tcW w:w="1435" w:type="dxa"/>
            <w:tcBorders>
              <w:top w:val="nil"/>
              <w:left w:val="nil"/>
              <w:bottom w:val="nil"/>
            </w:tcBorders>
          </w:tcPr>
          <w:p w14:paraId="70F5C7B3" w14:textId="77777777" w:rsidR="00712F11" w:rsidRPr="00712F11" w:rsidRDefault="00712F11" w:rsidP="005568FC">
            <w:r w:rsidRPr="00712F11">
              <w:t>Diagnostic Criteria</w:t>
            </w:r>
          </w:p>
        </w:tc>
        <w:tc>
          <w:tcPr>
            <w:tcW w:w="7915" w:type="dxa"/>
            <w:tcBorders>
              <w:bottom w:val="single" w:sz="4" w:space="0" w:color="auto"/>
            </w:tcBorders>
          </w:tcPr>
          <w:p w14:paraId="1FFB1C0F" w14:textId="77777777" w:rsidR="00712F11" w:rsidRPr="00712F11" w:rsidRDefault="00712F11" w:rsidP="00712F11">
            <w:pPr>
              <w:pStyle w:val="ListParagraph"/>
              <w:numPr>
                <w:ilvl w:val="0"/>
                <w:numId w:val="11"/>
              </w:numPr>
            </w:pPr>
            <w:r w:rsidRPr="00712F11">
              <w:t>Previous or concurrent diagnosis of IPF</w:t>
            </w:r>
          </w:p>
          <w:p w14:paraId="7F703E64" w14:textId="77777777" w:rsidR="00712F11" w:rsidRPr="00712F11" w:rsidRDefault="00712F11" w:rsidP="00712F11">
            <w:pPr>
              <w:pStyle w:val="ListParagraph"/>
              <w:numPr>
                <w:ilvl w:val="0"/>
                <w:numId w:val="11"/>
              </w:numPr>
            </w:pPr>
            <w:r w:rsidRPr="00712F11">
              <w:t>Acute worsening or development of dyspnea typically &lt; 1 month duration</w:t>
            </w:r>
          </w:p>
          <w:p w14:paraId="10168575" w14:textId="77777777" w:rsidR="00712F11" w:rsidRPr="00712F11" w:rsidRDefault="00712F11" w:rsidP="00712F11">
            <w:pPr>
              <w:pStyle w:val="ListParagraph"/>
              <w:numPr>
                <w:ilvl w:val="0"/>
                <w:numId w:val="11"/>
              </w:numPr>
            </w:pPr>
            <w:r w:rsidRPr="00712F11">
              <w:t>CT with new bilateral GGO and/or consolidation superimposed on a background consistent with UIP pattern</w:t>
            </w:r>
          </w:p>
          <w:p w14:paraId="4B0A882F" w14:textId="77777777" w:rsidR="00712F11" w:rsidRPr="00712F11" w:rsidRDefault="00712F11" w:rsidP="00712F11">
            <w:pPr>
              <w:pStyle w:val="ListParagraph"/>
              <w:numPr>
                <w:ilvl w:val="0"/>
                <w:numId w:val="11"/>
              </w:numPr>
            </w:pPr>
            <w:r w:rsidRPr="00712F11">
              <w:t>Deterioration not fully explained by cardiac failure or fluid overload</w:t>
            </w:r>
          </w:p>
        </w:tc>
      </w:tr>
    </w:tbl>
    <w:p w14:paraId="0FDD13F3" w14:textId="77777777" w:rsidR="00712F11" w:rsidRPr="00712F11" w:rsidRDefault="00712F11" w:rsidP="00712F11">
      <w:pPr>
        <w:rPr>
          <w:i/>
          <w:iCs/>
        </w:rPr>
      </w:pPr>
      <w:r w:rsidRPr="00712F11">
        <w:rPr>
          <w:i/>
          <w:iCs/>
        </w:rPr>
        <w:t xml:space="preserve">Definitions of abbreviations: IPF = Idiopathic pulmonary fibrosis; </w:t>
      </w:r>
      <w:r w:rsidRPr="00712F11">
        <w:rPr>
          <w:i/>
          <w:iCs/>
        </w:rPr>
        <w:tab/>
        <w:t>GGO = ground glass opacity; UIP = Usual interstitial pneumonia</w:t>
      </w:r>
    </w:p>
    <w:p w14:paraId="2F53079A" w14:textId="77777777" w:rsidR="00712F11" w:rsidRPr="00712F11" w:rsidRDefault="00712F11" w:rsidP="00712F11"/>
    <w:p w14:paraId="729A9F36" w14:textId="77777777" w:rsidR="00712F11" w:rsidRPr="00712F11" w:rsidRDefault="00712F11" w:rsidP="00712F11">
      <w:r w:rsidRPr="00712F11">
        <w:t>TABLE 4: Comparison of Select Imaging Criteria for Usual Interstitial Pneumonia and Fibrotic Hypersensitivity Pneumonitis</w:t>
      </w:r>
    </w:p>
    <w:tbl>
      <w:tblPr>
        <w:tblStyle w:val="TableGrid"/>
        <w:tblW w:w="0" w:type="auto"/>
        <w:tblLook w:val="04A0" w:firstRow="1" w:lastRow="0" w:firstColumn="1" w:lastColumn="0" w:noHBand="0" w:noVBand="1"/>
      </w:tblPr>
      <w:tblGrid>
        <w:gridCol w:w="1504"/>
        <w:gridCol w:w="3888"/>
        <w:gridCol w:w="3968"/>
      </w:tblGrid>
      <w:tr w:rsidR="00712F11" w:rsidRPr="00712F11" w14:paraId="5DAA7B8E" w14:textId="77777777" w:rsidTr="005568FC">
        <w:tc>
          <w:tcPr>
            <w:tcW w:w="1345" w:type="dxa"/>
            <w:tcBorders>
              <w:top w:val="nil"/>
              <w:left w:val="nil"/>
              <w:bottom w:val="nil"/>
              <w:right w:val="nil"/>
            </w:tcBorders>
          </w:tcPr>
          <w:p w14:paraId="30DACEFB" w14:textId="77777777" w:rsidR="00712F11" w:rsidRPr="00712F11" w:rsidRDefault="00712F11" w:rsidP="005568FC"/>
        </w:tc>
        <w:tc>
          <w:tcPr>
            <w:tcW w:w="3960" w:type="dxa"/>
            <w:tcBorders>
              <w:top w:val="nil"/>
              <w:left w:val="nil"/>
              <w:right w:val="nil"/>
            </w:tcBorders>
          </w:tcPr>
          <w:p w14:paraId="55435078" w14:textId="77777777" w:rsidR="00712F11" w:rsidRPr="00712F11" w:rsidRDefault="00712F11" w:rsidP="005568FC">
            <w:pPr>
              <w:jc w:val="center"/>
            </w:pPr>
            <w:r w:rsidRPr="00712F11">
              <w:t>UIP</w:t>
            </w:r>
          </w:p>
        </w:tc>
        <w:tc>
          <w:tcPr>
            <w:tcW w:w="4045" w:type="dxa"/>
            <w:tcBorders>
              <w:top w:val="nil"/>
              <w:left w:val="nil"/>
              <w:right w:val="nil"/>
            </w:tcBorders>
          </w:tcPr>
          <w:p w14:paraId="1272EAE8" w14:textId="77777777" w:rsidR="00712F11" w:rsidRPr="00712F11" w:rsidRDefault="00712F11" w:rsidP="005568FC">
            <w:pPr>
              <w:jc w:val="center"/>
            </w:pPr>
            <w:r w:rsidRPr="00712F11">
              <w:t>Fibrotic HP</w:t>
            </w:r>
          </w:p>
        </w:tc>
      </w:tr>
      <w:tr w:rsidR="00712F11" w:rsidRPr="00712F11" w14:paraId="0663602E" w14:textId="77777777" w:rsidTr="005568FC">
        <w:tc>
          <w:tcPr>
            <w:tcW w:w="1345" w:type="dxa"/>
            <w:tcBorders>
              <w:top w:val="nil"/>
              <w:left w:val="nil"/>
              <w:bottom w:val="nil"/>
            </w:tcBorders>
          </w:tcPr>
          <w:p w14:paraId="7052D60B" w14:textId="77777777" w:rsidR="00712F11" w:rsidRPr="00712F11" w:rsidRDefault="00712F11" w:rsidP="005568FC">
            <w:r w:rsidRPr="00712F11">
              <w:t>Fibrosis Features</w:t>
            </w:r>
          </w:p>
        </w:tc>
        <w:tc>
          <w:tcPr>
            <w:tcW w:w="3960" w:type="dxa"/>
          </w:tcPr>
          <w:p w14:paraId="34EA4D92" w14:textId="77777777" w:rsidR="00712F11" w:rsidRPr="00712F11" w:rsidRDefault="00712F11" w:rsidP="005568FC">
            <w:r w:rsidRPr="00712F11">
              <w:t>Typical UIP:</w:t>
            </w:r>
          </w:p>
          <w:p w14:paraId="1BAEB155" w14:textId="77777777" w:rsidR="00712F11" w:rsidRPr="00712F11" w:rsidRDefault="00712F11" w:rsidP="00712F11">
            <w:pPr>
              <w:pStyle w:val="ListParagraph"/>
              <w:numPr>
                <w:ilvl w:val="0"/>
                <w:numId w:val="12"/>
              </w:numPr>
            </w:pPr>
            <w:r w:rsidRPr="00712F11">
              <w:t>Honeycombing</w:t>
            </w:r>
          </w:p>
          <w:p w14:paraId="17D5D4CF" w14:textId="77777777" w:rsidR="00712F11" w:rsidRPr="00712F11" w:rsidRDefault="00712F11" w:rsidP="00712F11">
            <w:pPr>
              <w:pStyle w:val="ListParagraph"/>
              <w:numPr>
                <w:ilvl w:val="0"/>
                <w:numId w:val="12"/>
              </w:numPr>
            </w:pPr>
            <w:r w:rsidRPr="00712F11">
              <w:t xml:space="preserve">+/- Traction bronchiectasis or </w:t>
            </w:r>
            <w:proofErr w:type="spellStart"/>
            <w:r w:rsidRPr="00712F11">
              <w:t>bronchiolectasis</w:t>
            </w:r>
            <w:proofErr w:type="spellEnd"/>
          </w:p>
          <w:p w14:paraId="0151D541" w14:textId="77777777" w:rsidR="00712F11" w:rsidRPr="00712F11" w:rsidRDefault="00712F11" w:rsidP="005568FC"/>
          <w:p w14:paraId="3B6EE01A" w14:textId="77777777" w:rsidR="00712F11" w:rsidRPr="00712F11" w:rsidRDefault="00712F11" w:rsidP="005568FC">
            <w:pPr>
              <w:rPr>
                <w:ins w:id="0" w:author="Sellers, Taylor" w:date="2025-06-22T18:32:00Z"/>
              </w:rPr>
            </w:pPr>
          </w:p>
          <w:p w14:paraId="279815D9" w14:textId="77777777" w:rsidR="00712F11" w:rsidRPr="00712F11" w:rsidRDefault="00712F11" w:rsidP="005568FC"/>
          <w:p w14:paraId="108AE0F4" w14:textId="77777777" w:rsidR="00712F11" w:rsidRPr="00712F11" w:rsidRDefault="00712F11" w:rsidP="005568FC">
            <w:r w:rsidRPr="00712F11">
              <w:t>Probable UIP:</w:t>
            </w:r>
          </w:p>
          <w:p w14:paraId="3AE4B02E" w14:textId="77777777" w:rsidR="00712F11" w:rsidRPr="00712F11" w:rsidRDefault="00712F11" w:rsidP="00712F11">
            <w:pPr>
              <w:pStyle w:val="ListParagraph"/>
              <w:numPr>
                <w:ilvl w:val="0"/>
                <w:numId w:val="12"/>
              </w:numPr>
            </w:pPr>
            <w:r w:rsidRPr="00712F11">
              <w:t xml:space="preserve">Reticular pattern with peripheral traction bronchiectasis or </w:t>
            </w:r>
            <w:proofErr w:type="spellStart"/>
            <w:r w:rsidRPr="00712F11">
              <w:t>bronchiolectasis</w:t>
            </w:r>
            <w:proofErr w:type="spellEnd"/>
          </w:p>
          <w:p w14:paraId="7247AFBF" w14:textId="77777777" w:rsidR="00712F11" w:rsidRPr="00712F11" w:rsidRDefault="00712F11" w:rsidP="005568FC"/>
        </w:tc>
        <w:tc>
          <w:tcPr>
            <w:tcW w:w="4045" w:type="dxa"/>
          </w:tcPr>
          <w:p w14:paraId="432E26D3" w14:textId="77777777" w:rsidR="00712F11" w:rsidRPr="00712F11" w:rsidRDefault="00712F11" w:rsidP="005568FC">
            <w:r w:rsidRPr="00712F11">
              <w:t>Typical HP:</w:t>
            </w:r>
          </w:p>
          <w:p w14:paraId="5C9450FB" w14:textId="77777777" w:rsidR="00712F11" w:rsidRPr="00712F11" w:rsidRDefault="00712F11" w:rsidP="00712F11">
            <w:pPr>
              <w:pStyle w:val="ListParagraph"/>
              <w:numPr>
                <w:ilvl w:val="0"/>
                <w:numId w:val="13"/>
              </w:numPr>
            </w:pPr>
            <w:r w:rsidRPr="00712F11">
              <w:t>Irregular linear opacities/coarse reticulation with lung distortion</w:t>
            </w:r>
          </w:p>
          <w:p w14:paraId="40F38F57" w14:textId="77777777" w:rsidR="00712F11" w:rsidRPr="00712F11" w:rsidRDefault="00712F11" w:rsidP="00712F11">
            <w:pPr>
              <w:pStyle w:val="ListParagraph"/>
              <w:numPr>
                <w:ilvl w:val="0"/>
                <w:numId w:val="13"/>
              </w:numPr>
            </w:pPr>
            <w:r w:rsidRPr="00712F11">
              <w:t>+/- Traction bronchiectasis and honeycombing (does not predominate)</w:t>
            </w:r>
          </w:p>
          <w:p w14:paraId="5ACED47F" w14:textId="77777777" w:rsidR="00712F11" w:rsidRPr="00712F11" w:rsidRDefault="00712F11" w:rsidP="005568FC"/>
          <w:p w14:paraId="4BBAE873" w14:textId="77777777" w:rsidR="00712F11" w:rsidRPr="00712F11" w:rsidRDefault="00712F11" w:rsidP="005568FC">
            <w:r w:rsidRPr="00712F11">
              <w:t>Compatible with HP:</w:t>
            </w:r>
          </w:p>
          <w:p w14:paraId="5C745539" w14:textId="77777777" w:rsidR="00712F11" w:rsidRPr="00712F11" w:rsidRDefault="00712F11" w:rsidP="00712F11">
            <w:pPr>
              <w:pStyle w:val="ListParagraph"/>
              <w:numPr>
                <w:ilvl w:val="0"/>
                <w:numId w:val="14"/>
              </w:numPr>
            </w:pPr>
            <w:r w:rsidRPr="00712F11">
              <w:t>UIP pattern</w:t>
            </w:r>
          </w:p>
          <w:p w14:paraId="75F6568D" w14:textId="77777777" w:rsidR="00712F11" w:rsidRPr="00712F11" w:rsidRDefault="00712F11" w:rsidP="00712F11">
            <w:pPr>
              <w:pStyle w:val="ListParagraph"/>
              <w:numPr>
                <w:ilvl w:val="0"/>
                <w:numId w:val="14"/>
              </w:numPr>
            </w:pPr>
            <w:r w:rsidRPr="00712F11">
              <w:t>Subtle features of fibrosis with extensive superimposed GGO</w:t>
            </w:r>
          </w:p>
        </w:tc>
      </w:tr>
      <w:tr w:rsidR="00712F11" w:rsidRPr="00712F11" w14:paraId="70283211" w14:textId="77777777" w:rsidTr="005568FC">
        <w:tc>
          <w:tcPr>
            <w:tcW w:w="1345" w:type="dxa"/>
            <w:tcBorders>
              <w:top w:val="nil"/>
              <w:left w:val="nil"/>
              <w:bottom w:val="nil"/>
            </w:tcBorders>
          </w:tcPr>
          <w:p w14:paraId="2D6D690D" w14:textId="77777777" w:rsidR="00712F11" w:rsidRPr="00712F11" w:rsidRDefault="00712F11" w:rsidP="005568FC">
            <w:r w:rsidRPr="00712F11">
              <w:t>Fibrosis Distribution</w:t>
            </w:r>
          </w:p>
        </w:tc>
        <w:tc>
          <w:tcPr>
            <w:tcW w:w="3960" w:type="dxa"/>
          </w:tcPr>
          <w:p w14:paraId="5963F53B" w14:textId="77777777" w:rsidR="00712F11" w:rsidRPr="00712F11" w:rsidRDefault="00712F11" w:rsidP="005568FC">
            <w:r w:rsidRPr="00712F11">
              <w:t>Typical UIP:</w:t>
            </w:r>
          </w:p>
          <w:p w14:paraId="6AC3CCA5" w14:textId="77777777" w:rsidR="00712F11" w:rsidRPr="00712F11" w:rsidRDefault="00712F11" w:rsidP="00712F11">
            <w:pPr>
              <w:pStyle w:val="ListParagraph"/>
              <w:numPr>
                <w:ilvl w:val="0"/>
                <w:numId w:val="8"/>
              </w:numPr>
            </w:pPr>
            <w:r w:rsidRPr="00712F11">
              <w:t>Axial: Subpleural predominant, often heterogeneous</w:t>
            </w:r>
          </w:p>
          <w:p w14:paraId="748ECB93" w14:textId="77777777" w:rsidR="00712F11" w:rsidRPr="00712F11" w:rsidRDefault="00712F11" w:rsidP="00712F11">
            <w:pPr>
              <w:pStyle w:val="ListParagraph"/>
              <w:numPr>
                <w:ilvl w:val="0"/>
                <w:numId w:val="8"/>
              </w:numPr>
            </w:pPr>
            <w:r w:rsidRPr="00712F11">
              <w:t>Craniocaudal: Basal predominant, often heterogeneous</w:t>
            </w:r>
          </w:p>
          <w:p w14:paraId="2524CD5A" w14:textId="77777777" w:rsidR="00712F11" w:rsidRPr="00712F11" w:rsidRDefault="00712F11" w:rsidP="005568FC"/>
          <w:p w14:paraId="0FE6AE6B" w14:textId="77777777" w:rsidR="00712F11" w:rsidRPr="00712F11" w:rsidRDefault="00712F11" w:rsidP="005568FC">
            <w:r w:rsidRPr="00712F11">
              <w:t>Probable UIP:</w:t>
            </w:r>
          </w:p>
          <w:p w14:paraId="1FBE059B" w14:textId="77777777" w:rsidR="00712F11" w:rsidRPr="00712F11" w:rsidRDefault="00712F11" w:rsidP="00712F11">
            <w:pPr>
              <w:pStyle w:val="ListParagraph"/>
              <w:numPr>
                <w:ilvl w:val="0"/>
                <w:numId w:val="8"/>
              </w:numPr>
            </w:pPr>
            <w:r w:rsidRPr="00712F11">
              <w:t>Axial: Subpleural predominant, often heterogeneous</w:t>
            </w:r>
          </w:p>
          <w:p w14:paraId="57E9D0C4" w14:textId="77777777" w:rsidR="00712F11" w:rsidRPr="00712F11" w:rsidRDefault="00712F11" w:rsidP="00712F11">
            <w:pPr>
              <w:pStyle w:val="ListParagraph"/>
              <w:numPr>
                <w:ilvl w:val="0"/>
                <w:numId w:val="8"/>
              </w:numPr>
            </w:pPr>
            <w:r w:rsidRPr="00712F11">
              <w:t>Craniocaudal: Basal predominant, often heterogeneous</w:t>
            </w:r>
          </w:p>
        </w:tc>
        <w:tc>
          <w:tcPr>
            <w:tcW w:w="4045" w:type="dxa"/>
          </w:tcPr>
          <w:p w14:paraId="3FFAD7A7" w14:textId="77777777" w:rsidR="00712F11" w:rsidRPr="00712F11" w:rsidRDefault="00712F11" w:rsidP="005568FC">
            <w:r w:rsidRPr="00712F11">
              <w:t>Typical HP:</w:t>
            </w:r>
          </w:p>
          <w:p w14:paraId="15300374" w14:textId="77777777" w:rsidR="00712F11" w:rsidRPr="00712F11" w:rsidRDefault="00712F11" w:rsidP="00712F11">
            <w:pPr>
              <w:pStyle w:val="ListParagraph"/>
              <w:numPr>
                <w:ilvl w:val="0"/>
                <w:numId w:val="15"/>
              </w:numPr>
            </w:pPr>
            <w:r w:rsidRPr="00712F11">
              <w:t>Axial: Random</w:t>
            </w:r>
          </w:p>
          <w:p w14:paraId="6E012E30" w14:textId="77777777" w:rsidR="00712F11" w:rsidRPr="00712F11" w:rsidRDefault="00712F11" w:rsidP="00712F11">
            <w:pPr>
              <w:pStyle w:val="ListParagraph"/>
              <w:numPr>
                <w:ilvl w:val="0"/>
                <w:numId w:val="15"/>
              </w:numPr>
            </w:pPr>
            <w:r w:rsidRPr="00712F11">
              <w:t>Craniocaudal: Random, mid lung predominant, or relative basal sparing</w:t>
            </w:r>
          </w:p>
          <w:p w14:paraId="3E55D85B" w14:textId="77777777" w:rsidR="00712F11" w:rsidRPr="00712F11" w:rsidRDefault="00712F11" w:rsidP="005568FC"/>
          <w:p w14:paraId="7E59EAB4" w14:textId="77777777" w:rsidR="00712F11" w:rsidRPr="00712F11" w:rsidRDefault="00712F11" w:rsidP="005568FC"/>
          <w:p w14:paraId="5A8DFED0" w14:textId="77777777" w:rsidR="00712F11" w:rsidRPr="00712F11" w:rsidRDefault="00712F11" w:rsidP="005568FC">
            <w:r w:rsidRPr="00712F11">
              <w:t>Compatible with HP:</w:t>
            </w:r>
          </w:p>
          <w:p w14:paraId="1475627B" w14:textId="77777777" w:rsidR="00712F11" w:rsidRPr="00712F11" w:rsidRDefault="00712F11" w:rsidP="00712F11">
            <w:pPr>
              <w:pStyle w:val="ListParagraph"/>
              <w:numPr>
                <w:ilvl w:val="0"/>
                <w:numId w:val="16"/>
              </w:numPr>
            </w:pPr>
            <w:r w:rsidRPr="00712F11">
              <w:t xml:space="preserve">Axial: UIP pattern or </w:t>
            </w:r>
            <w:proofErr w:type="spellStart"/>
            <w:r w:rsidRPr="00712F11">
              <w:t>peribronchovascular</w:t>
            </w:r>
            <w:proofErr w:type="spellEnd"/>
            <w:r w:rsidRPr="00712F11">
              <w:t xml:space="preserve"> + subpleural</w:t>
            </w:r>
          </w:p>
          <w:p w14:paraId="764FD841" w14:textId="77777777" w:rsidR="00712F11" w:rsidRPr="00712F11" w:rsidRDefault="00712F11" w:rsidP="00712F11">
            <w:pPr>
              <w:pStyle w:val="ListParagraph"/>
              <w:numPr>
                <w:ilvl w:val="0"/>
                <w:numId w:val="16"/>
              </w:numPr>
            </w:pPr>
            <w:r w:rsidRPr="00712F11">
              <w:t>Craniocaudal: UIP pattern or upper lung predominant</w:t>
            </w:r>
          </w:p>
        </w:tc>
      </w:tr>
      <w:tr w:rsidR="00712F11" w:rsidRPr="00712F11" w14:paraId="7A90B215" w14:textId="77777777" w:rsidTr="005568FC">
        <w:tc>
          <w:tcPr>
            <w:tcW w:w="1345" w:type="dxa"/>
            <w:tcBorders>
              <w:top w:val="nil"/>
              <w:left w:val="nil"/>
              <w:bottom w:val="nil"/>
            </w:tcBorders>
          </w:tcPr>
          <w:p w14:paraId="5115AB23" w14:textId="77777777" w:rsidR="00712F11" w:rsidRPr="00712F11" w:rsidRDefault="00712F11" w:rsidP="005568FC">
            <w:r w:rsidRPr="00712F11">
              <w:t>Superimposed Nonfibrotic Features</w:t>
            </w:r>
          </w:p>
        </w:tc>
        <w:tc>
          <w:tcPr>
            <w:tcW w:w="3960" w:type="dxa"/>
          </w:tcPr>
          <w:p w14:paraId="47534C62" w14:textId="77777777" w:rsidR="00712F11" w:rsidRPr="00712F11" w:rsidRDefault="00712F11" w:rsidP="005568FC">
            <w:r w:rsidRPr="00712F11">
              <w:t>Typical UIP:</w:t>
            </w:r>
          </w:p>
          <w:p w14:paraId="61A6304E" w14:textId="77777777" w:rsidR="00712F11" w:rsidRPr="00712F11" w:rsidRDefault="00712F11" w:rsidP="00712F11">
            <w:pPr>
              <w:pStyle w:val="ListParagraph"/>
              <w:numPr>
                <w:ilvl w:val="0"/>
                <w:numId w:val="17"/>
              </w:numPr>
            </w:pPr>
            <w:r w:rsidRPr="00712F11">
              <w:t>None</w:t>
            </w:r>
          </w:p>
          <w:p w14:paraId="3F97FEF9" w14:textId="77777777" w:rsidR="00712F11" w:rsidRPr="00712F11" w:rsidRDefault="00712F11" w:rsidP="005568FC"/>
          <w:p w14:paraId="451D59BE" w14:textId="77777777" w:rsidR="00712F11" w:rsidRPr="00712F11" w:rsidRDefault="00712F11" w:rsidP="005568FC"/>
          <w:p w14:paraId="1208AC36" w14:textId="77777777" w:rsidR="00712F11" w:rsidRPr="00712F11" w:rsidRDefault="00712F11" w:rsidP="005568FC"/>
          <w:p w14:paraId="71C35374" w14:textId="77777777" w:rsidR="00712F11" w:rsidRPr="00712F11" w:rsidRDefault="00712F11" w:rsidP="005568FC"/>
          <w:p w14:paraId="6D65800D" w14:textId="77777777" w:rsidR="00712F11" w:rsidRPr="00712F11" w:rsidRDefault="00712F11" w:rsidP="005568FC"/>
          <w:p w14:paraId="69EE56C0" w14:textId="77777777" w:rsidR="00712F11" w:rsidRPr="00712F11" w:rsidRDefault="00712F11" w:rsidP="005568FC">
            <w:r w:rsidRPr="00712F11">
              <w:t>Probable UIP:</w:t>
            </w:r>
          </w:p>
          <w:p w14:paraId="7782F078" w14:textId="77777777" w:rsidR="00712F11" w:rsidRPr="00712F11" w:rsidRDefault="00712F11" w:rsidP="00712F11">
            <w:pPr>
              <w:pStyle w:val="ListParagraph"/>
              <w:numPr>
                <w:ilvl w:val="0"/>
                <w:numId w:val="17"/>
              </w:numPr>
            </w:pPr>
            <w:r w:rsidRPr="00712F11">
              <w:t>+/- Mild GGO</w:t>
            </w:r>
          </w:p>
        </w:tc>
        <w:tc>
          <w:tcPr>
            <w:tcW w:w="4045" w:type="dxa"/>
          </w:tcPr>
          <w:p w14:paraId="75501AEF" w14:textId="77777777" w:rsidR="00712F11" w:rsidRPr="00712F11" w:rsidRDefault="00712F11" w:rsidP="005568FC">
            <w:r w:rsidRPr="00712F11">
              <w:lastRenderedPageBreak/>
              <w:t>Typical HP:</w:t>
            </w:r>
          </w:p>
          <w:p w14:paraId="1D264008" w14:textId="77777777" w:rsidR="00712F11" w:rsidRPr="00712F11" w:rsidRDefault="00712F11" w:rsidP="00712F11">
            <w:pPr>
              <w:pStyle w:val="ListParagraph"/>
              <w:numPr>
                <w:ilvl w:val="0"/>
                <w:numId w:val="17"/>
              </w:numPr>
            </w:pPr>
            <w:r w:rsidRPr="00712F11">
              <w:t>Ill-defined centrilobular nodules and/or GGO*†</w:t>
            </w:r>
          </w:p>
          <w:p w14:paraId="5F733A76" w14:textId="77777777" w:rsidR="00712F11" w:rsidRPr="00712F11" w:rsidRDefault="00712F11" w:rsidP="00712F11">
            <w:pPr>
              <w:pStyle w:val="ListParagraph"/>
              <w:numPr>
                <w:ilvl w:val="0"/>
                <w:numId w:val="17"/>
              </w:numPr>
            </w:pPr>
            <w:r w:rsidRPr="00712F11">
              <w:lastRenderedPageBreak/>
              <w:t>Mosaic attenuation*†</w:t>
            </w:r>
          </w:p>
          <w:p w14:paraId="6296AC9D" w14:textId="77777777" w:rsidR="00712F11" w:rsidRPr="00712F11" w:rsidRDefault="00712F11" w:rsidP="00712F11">
            <w:pPr>
              <w:pStyle w:val="ListParagraph"/>
              <w:numPr>
                <w:ilvl w:val="0"/>
                <w:numId w:val="17"/>
              </w:numPr>
            </w:pPr>
            <w:r w:rsidRPr="00712F11">
              <w:t>Three-density pattern*†</w:t>
            </w:r>
          </w:p>
          <w:p w14:paraId="4968E484" w14:textId="77777777" w:rsidR="00712F11" w:rsidRPr="00712F11" w:rsidRDefault="00712F11" w:rsidP="00712F11">
            <w:pPr>
              <w:pStyle w:val="ListParagraph"/>
              <w:numPr>
                <w:ilvl w:val="0"/>
                <w:numId w:val="17"/>
              </w:numPr>
            </w:pPr>
            <w:r w:rsidRPr="00712F11">
              <w:t>Air trapping*</w:t>
            </w:r>
          </w:p>
          <w:p w14:paraId="581381DB" w14:textId="77777777" w:rsidR="00712F11" w:rsidRPr="00712F11" w:rsidRDefault="00712F11" w:rsidP="005568FC"/>
          <w:p w14:paraId="7F698998" w14:textId="77777777" w:rsidR="00712F11" w:rsidRPr="00712F11" w:rsidRDefault="00712F11" w:rsidP="005568FC">
            <w:r w:rsidRPr="00712F11">
              <w:t>Compatible with HP:</w:t>
            </w:r>
          </w:p>
          <w:p w14:paraId="0ED080A9" w14:textId="77777777" w:rsidR="00712F11" w:rsidRPr="00712F11" w:rsidRDefault="00712F11" w:rsidP="00712F11">
            <w:pPr>
              <w:pStyle w:val="ListParagraph"/>
              <w:numPr>
                <w:ilvl w:val="0"/>
                <w:numId w:val="18"/>
              </w:numPr>
            </w:pPr>
            <w:r w:rsidRPr="00712F11">
              <w:t>Ill-defined centrilobular nodules*†</w:t>
            </w:r>
          </w:p>
          <w:p w14:paraId="6FE4915C" w14:textId="77777777" w:rsidR="00712F11" w:rsidRPr="00712F11" w:rsidRDefault="00712F11" w:rsidP="00712F11">
            <w:pPr>
              <w:pStyle w:val="ListParagraph"/>
              <w:numPr>
                <w:ilvl w:val="0"/>
                <w:numId w:val="18"/>
              </w:numPr>
            </w:pPr>
            <w:r w:rsidRPr="00712F11">
              <w:t>Three-density pattern*</w:t>
            </w:r>
          </w:p>
          <w:p w14:paraId="2EA95894" w14:textId="77777777" w:rsidR="00712F11" w:rsidRPr="00712F11" w:rsidRDefault="00712F11" w:rsidP="00712F11">
            <w:pPr>
              <w:pStyle w:val="ListParagraph"/>
              <w:numPr>
                <w:ilvl w:val="0"/>
                <w:numId w:val="18"/>
              </w:numPr>
            </w:pPr>
            <w:r w:rsidRPr="00712F11">
              <w:t>Air trapping*†</w:t>
            </w:r>
          </w:p>
          <w:p w14:paraId="31B7FDCF" w14:textId="77777777" w:rsidR="00712F11" w:rsidRPr="00712F11" w:rsidRDefault="00712F11" w:rsidP="00712F11">
            <w:pPr>
              <w:pStyle w:val="ListParagraph"/>
              <w:numPr>
                <w:ilvl w:val="0"/>
                <w:numId w:val="18"/>
              </w:numPr>
            </w:pPr>
            <w:r w:rsidRPr="00712F11">
              <w:t>Mosaic attenuation†</w:t>
            </w:r>
          </w:p>
        </w:tc>
      </w:tr>
      <w:tr w:rsidR="00712F11" w:rsidRPr="00712F11" w14:paraId="75749FDC" w14:textId="77777777" w:rsidTr="005568FC">
        <w:tc>
          <w:tcPr>
            <w:tcW w:w="1345" w:type="dxa"/>
            <w:tcBorders>
              <w:top w:val="nil"/>
              <w:left w:val="nil"/>
              <w:bottom w:val="nil"/>
            </w:tcBorders>
          </w:tcPr>
          <w:p w14:paraId="1C0CBF33" w14:textId="77777777" w:rsidR="00712F11" w:rsidRPr="00712F11" w:rsidRDefault="00712F11" w:rsidP="005568FC">
            <w:r w:rsidRPr="00712F11">
              <w:t>Findings Suggestive of Alternative Diagnosis</w:t>
            </w:r>
          </w:p>
        </w:tc>
        <w:tc>
          <w:tcPr>
            <w:tcW w:w="3960" w:type="dxa"/>
            <w:tcBorders>
              <w:bottom w:val="single" w:sz="4" w:space="0" w:color="auto"/>
            </w:tcBorders>
          </w:tcPr>
          <w:p w14:paraId="300FCCD6" w14:textId="77777777" w:rsidR="00712F11" w:rsidRPr="00712F11" w:rsidRDefault="00712F11" w:rsidP="005568FC">
            <w:r w:rsidRPr="00712F11">
              <w:t>Features:</w:t>
            </w:r>
          </w:p>
          <w:p w14:paraId="69320841" w14:textId="77777777" w:rsidR="00712F11" w:rsidRPr="00712F11" w:rsidRDefault="00712F11" w:rsidP="00712F11">
            <w:pPr>
              <w:pStyle w:val="ListParagraph"/>
              <w:numPr>
                <w:ilvl w:val="0"/>
                <w:numId w:val="19"/>
              </w:numPr>
            </w:pPr>
            <w:r w:rsidRPr="00712F11">
              <w:t>Cysts</w:t>
            </w:r>
          </w:p>
          <w:p w14:paraId="3F738FA3" w14:textId="77777777" w:rsidR="00712F11" w:rsidRPr="00712F11" w:rsidRDefault="00712F11" w:rsidP="00712F11">
            <w:pPr>
              <w:pStyle w:val="ListParagraph"/>
              <w:numPr>
                <w:ilvl w:val="0"/>
                <w:numId w:val="19"/>
              </w:numPr>
            </w:pPr>
            <w:r w:rsidRPr="00712F11">
              <w:t>Marked mosaic attenuation</w:t>
            </w:r>
          </w:p>
          <w:p w14:paraId="4F5A3AE1" w14:textId="77777777" w:rsidR="00712F11" w:rsidRPr="00712F11" w:rsidRDefault="00712F11" w:rsidP="00712F11">
            <w:pPr>
              <w:pStyle w:val="ListParagraph"/>
              <w:numPr>
                <w:ilvl w:val="0"/>
                <w:numId w:val="19"/>
              </w:numPr>
            </w:pPr>
            <w:r w:rsidRPr="00712F11">
              <w:t>Predominant GGO</w:t>
            </w:r>
          </w:p>
          <w:p w14:paraId="53919B56" w14:textId="77777777" w:rsidR="00712F11" w:rsidRPr="00712F11" w:rsidRDefault="00712F11" w:rsidP="00712F11">
            <w:pPr>
              <w:pStyle w:val="ListParagraph"/>
              <w:numPr>
                <w:ilvl w:val="0"/>
                <w:numId w:val="19"/>
              </w:numPr>
            </w:pPr>
            <w:r w:rsidRPr="00712F11">
              <w:t>Profuse micronodules</w:t>
            </w:r>
          </w:p>
          <w:p w14:paraId="140104AB" w14:textId="77777777" w:rsidR="00712F11" w:rsidRPr="00712F11" w:rsidRDefault="00712F11" w:rsidP="00712F11">
            <w:pPr>
              <w:pStyle w:val="ListParagraph"/>
              <w:numPr>
                <w:ilvl w:val="0"/>
                <w:numId w:val="19"/>
              </w:numPr>
            </w:pPr>
            <w:r w:rsidRPr="00712F11">
              <w:t>Centrilobular nodules</w:t>
            </w:r>
          </w:p>
          <w:p w14:paraId="061CC01C" w14:textId="77777777" w:rsidR="00712F11" w:rsidRPr="00712F11" w:rsidRDefault="00712F11" w:rsidP="00712F11">
            <w:pPr>
              <w:pStyle w:val="ListParagraph"/>
              <w:numPr>
                <w:ilvl w:val="0"/>
                <w:numId w:val="19"/>
              </w:numPr>
            </w:pPr>
            <w:r w:rsidRPr="00712F11">
              <w:t>Nodules (other than described above)</w:t>
            </w:r>
          </w:p>
          <w:p w14:paraId="18029730" w14:textId="77777777" w:rsidR="00712F11" w:rsidRPr="00712F11" w:rsidRDefault="00712F11" w:rsidP="00712F11">
            <w:pPr>
              <w:pStyle w:val="ListParagraph"/>
              <w:numPr>
                <w:ilvl w:val="0"/>
                <w:numId w:val="19"/>
              </w:numPr>
            </w:pPr>
            <w:r w:rsidRPr="00712F11">
              <w:t>Consolidation</w:t>
            </w:r>
          </w:p>
          <w:p w14:paraId="366EDBF0" w14:textId="77777777" w:rsidR="00712F11" w:rsidRPr="00712F11" w:rsidRDefault="00712F11" w:rsidP="005568FC"/>
          <w:p w14:paraId="55F85550" w14:textId="77777777" w:rsidR="00712F11" w:rsidRPr="00712F11" w:rsidRDefault="00712F11" w:rsidP="005568FC">
            <w:r w:rsidRPr="00712F11">
              <w:t>Distribution:</w:t>
            </w:r>
          </w:p>
          <w:p w14:paraId="32EDB0B6" w14:textId="77777777" w:rsidR="00712F11" w:rsidRPr="00712F11" w:rsidRDefault="00712F11" w:rsidP="00712F11">
            <w:pPr>
              <w:pStyle w:val="ListParagraph"/>
              <w:numPr>
                <w:ilvl w:val="0"/>
                <w:numId w:val="20"/>
              </w:numPr>
            </w:pPr>
            <w:proofErr w:type="spellStart"/>
            <w:r w:rsidRPr="00712F11">
              <w:t>Peribronchovascular</w:t>
            </w:r>
            <w:proofErr w:type="spellEnd"/>
          </w:p>
          <w:p w14:paraId="63A0F701" w14:textId="77777777" w:rsidR="00712F11" w:rsidRPr="00712F11" w:rsidRDefault="00712F11" w:rsidP="00712F11">
            <w:pPr>
              <w:pStyle w:val="ListParagraph"/>
              <w:numPr>
                <w:ilvl w:val="0"/>
                <w:numId w:val="20"/>
              </w:numPr>
            </w:pPr>
            <w:proofErr w:type="spellStart"/>
            <w:r w:rsidRPr="00712F11">
              <w:t>Perilymphatic</w:t>
            </w:r>
            <w:proofErr w:type="spellEnd"/>
          </w:p>
          <w:p w14:paraId="3130C6BE" w14:textId="77777777" w:rsidR="00712F11" w:rsidRPr="00712F11" w:rsidRDefault="00712F11" w:rsidP="00712F11">
            <w:pPr>
              <w:pStyle w:val="ListParagraph"/>
              <w:numPr>
                <w:ilvl w:val="0"/>
                <w:numId w:val="20"/>
              </w:numPr>
            </w:pPr>
            <w:r w:rsidRPr="00712F11">
              <w:t>Upper or mid lung</w:t>
            </w:r>
          </w:p>
        </w:tc>
        <w:tc>
          <w:tcPr>
            <w:tcW w:w="4045" w:type="dxa"/>
            <w:tcBorders>
              <w:bottom w:val="single" w:sz="4" w:space="0" w:color="auto"/>
            </w:tcBorders>
          </w:tcPr>
          <w:p w14:paraId="374537A6" w14:textId="77777777" w:rsidR="00712F11" w:rsidRPr="00712F11" w:rsidRDefault="00712F11" w:rsidP="005568FC">
            <w:r w:rsidRPr="00712F11">
              <w:t>N/A. In the absence of features suggestive of HP, fibrotic interstitial lung disease of type and distribution could still represent fibrotic HP (“Indeterminate for HP” category)</w:t>
            </w:r>
          </w:p>
        </w:tc>
      </w:tr>
    </w:tbl>
    <w:p w14:paraId="1625C2D8" w14:textId="77777777" w:rsidR="00712F11" w:rsidRPr="00712F11" w:rsidRDefault="00712F11" w:rsidP="00712F11">
      <w:pPr>
        <w:rPr>
          <w:i/>
          <w:iCs/>
        </w:rPr>
      </w:pPr>
      <w:r w:rsidRPr="00712F11">
        <w:rPr>
          <w:i/>
          <w:iCs/>
        </w:rPr>
        <w:t>* ATS/JRS/ALAT guidelines</w:t>
      </w:r>
    </w:p>
    <w:p w14:paraId="41B09F20" w14:textId="77777777" w:rsidR="00712F11" w:rsidRPr="00712F11" w:rsidRDefault="00712F11" w:rsidP="00712F11">
      <w:pPr>
        <w:rPr>
          <w:i/>
          <w:iCs/>
        </w:rPr>
      </w:pPr>
      <w:r w:rsidRPr="00712F11">
        <w:rPr>
          <w:i/>
          <w:iCs/>
        </w:rPr>
        <w:t>† ACCP guidelines</w:t>
      </w:r>
    </w:p>
    <w:p w14:paraId="2FD5737B" w14:textId="77777777" w:rsidR="00712F11" w:rsidRPr="00712F11" w:rsidRDefault="00712F11" w:rsidP="00712F11">
      <w:pPr>
        <w:rPr>
          <w:i/>
          <w:iCs/>
        </w:rPr>
      </w:pPr>
      <w:r w:rsidRPr="00712F11">
        <w:rPr>
          <w:i/>
          <w:iCs/>
        </w:rPr>
        <w:t>Criteria for “Indeterminate for UIP” and “Indeterminate for HP” categories were intentionally omitted for clarity and brevity</w:t>
      </w:r>
    </w:p>
    <w:p w14:paraId="2ABBFBE5" w14:textId="77777777" w:rsidR="00712F11" w:rsidRPr="00712F11" w:rsidRDefault="00712F11" w:rsidP="00712F11">
      <w:pPr>
        <w:rPr>
          <w:i/>
          <w:iCs/>
        </w:rPr>
      </w:pPr>
      <w:r w:rsidRPr="00712F11">
        <w:rPr>
          <w:i/>
          <w:iCs/>
        </w:rPr>
        <w:t>Definitions of abbreviations: UIP = Usual interstitial pneumonia; HP = Hypersensitivity pneumonitis; GGO = Ground-glass opacity</w:t>
      </w:r>
    </w:p>
    <w:p w14:paraId="08BB3B3D" w14:textId="77777777" w:rsidR="00712F11" w:rsidRPr="00712F11" w:rsidRDefault="00712F11" w:rsidP="00712F11"/>
    <w:p w14:paraId="21EDE946" w14:textId="77777777" w:rsidR="00712F11" w:rsidRPr="00712F11" w:rsidRDefault="00712F11" w:rsidP="00712F11">
      <w:pPr>
        <w:pStyle w:val="FirstParagraph"/>
      </w:pPr>
      <w:r w:rsidRPr="00712F11">
        <w:rPr>
          <w:b/>
          <w:bCs/>
        </w:rPr>
        <w:t>Declaration of interests</w:t>
      </w:r>
      <w:r w:rsidRPr="00712F11">
        <w:br/>
        <w:t> </w:t>
      </w:r>
      <w:r w:rsidRPr="00712F11">
        <w:br/>
        <w:t>☒ The authors declare that they have no known competing financial interests or personal relationships that could have appeared to influence the work reported in this paper.</w:t>
      </w:r>
      <w:r w:rsidRPr="00712F11">
        <w:br/>
        <w:t> </w:t>
      </w:r>
      <w:r w:rsidRPr="00712F11">
        <w:br/>
        <w:t>☐ The authors declare the following financial interests/personal relationships which may be considered as potential competing interests:</w:t>
      </w:r>
      <w:r w:rsidRPr="00712F11">
        <w:br/>
      </w:r>
    </w:p>
    <w:p w14:paraId="702972D8" w14:textId="510B8D35" w:rsidR="00712F11" w:rsidRPr="00712F11" w:rsidRDefault="00712F11" w:rsidP="00712F11">
      <w:pPr>
        <w:pStyle w:val="BodyText"/>
      </w:pPr>
      <w:r w:rsidRPr="00712F11">
        <w:br/>
        <w:t> </w:t>
      </w:r>
      <w:r w:rsidRPr="00712F11">
        <w:br/>
      </w:r>
    </w:p>
    <w:sectPr w:rsidR="00712F11" w:rsidRPr="00712F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A3E85" w14:textId="77777777" w:rsidR="005F58E3" w:rsidRDefault="005F58E3" w:rsidP="00712F11">
      <w:pPr>
        <w:spacing w:after="0" w:line="240" w:lineRule="auto"/>
      </w:pPr>
      <w:r>
        <w:separator/>
      </w:r>
    </w:p>
  </w:endnote>
  <w:endnote w:type="continuationSeparator" w:id="0">
    <w:p w14:paraId="23096BB2" w14:textId="77777777" w:rsidR="005F58E3" w:rsidRDefault="005F58E3" w:rsidP="00712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2FE00A" w14:textId="77777777" w:rsidR="005F58E3" w:rsidRDefault="005F58E3" w:rsidP="00712F11">
      <w:pPr>
        <w:spacing w:after="0" w:line="240" w:lineRule="auto"/>
      </w:pPr>
      <w:r>
        <w:separator/>
      </w:r>
    </w:p>
  </w:footnote>
  <w:footnote w:type="continuationSeparator" w:id="0">
    <w:p w14:paraId="5C260142" w14:textId="77777777" w:rsidR="005F58E3" w:rsidRDefault="005F58E3" w:rsidP="00712F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A4CA5"/>
    <w:multiLevelType w:val="hybridMultilevel"/>
    <w:tmpl w:val="946ED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E2B25"/>
    <w:multiLevelType w:val="hybridMultilevel"/>
    <w:tmpl w:val="D5DE3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27C76"/>
    <w:multiLevelType w:val="hybridMultilevel"/>
    <w:tmpl w:val="3D4AC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10C19"/>
    <w:multiLevelType w:val="hybridMultilevel"/>
    <w:tmpl w:val="8F2E4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6429E8"/>
    <w:multiLevelType w:val="hybridMultilevel"/>
    <w:tmpl w:val="C464B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80549F"/>
    <w:multiLevelType w:val="hybridMultilevel"/>
    <w:tmpl w:val="4FA86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306518"/>
    <w:multiLevelType w:val="hybridMultilevel"/>
    <w:tmpl w:val="345AA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976B6E"/>
    <w:multiLevelType w:val="hybridMultilevel"/>
    <w:tmpl w:val="3150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62810"/>
    <w:multiLevelType w:val="hybridMultilevel"/>
    <w:tmpl w:val="66B46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2C7A91"/>
    <w:multiLevelType w:val="hybridMultilevel"/>
    <w:tmpl w:val="9A60B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423525"/>
    <w:multiLevelType w:val="hybridMultilevel"/>
    <w:tmpl w:val="22440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C20BE1"/>
    <w:multiLevelType w:val="hybridMultilevel"/>
    <w:tmpl w:val="505E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A51CA6"/>
    <w:multiLevelType w:val="hybridMultilevel"/>
    <w:tmpl w:val="DD9AF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490BE4"/>
    <w:multiLevelType w:val="hybridMultilevel"/>
    <w:tmpl w:val="CD387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D97928"/>
    <w:multiLevelType w:val="hybridMultilevel"/>
    <w:tmpl w:val="71B22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A50900"/>
    <w:multiLevelType w:val="hybridMultilevel"/>
    <w:tmpl w:val="C936B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1F3C8E"/>
    <w:multiLevelType w:val="hybridMultilevel"/>
    <w:tmpl w:val="8B92F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1B31CA"/>
    <w:multiLevelType w:val="hybridMultilevel"/>
    <w:tmpl w:val="F56CB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8B2321"/>
    <w:multiLevelType w:val="hybridMultilevel"/>
    <w:tmpl w:val="58842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3F70CC"/>
    <w:multiLevelType w:val="hybridMultilevel"/>
    <w:tmpl w:val="5CD26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13"/>
  </w:num>
  <w:num w:numId="4">
    <w:abstractNumId w:val="9"/>
  </w:num>
  <w:num w:numId="5">
    <w:abstractNumId w:val="17"/>
  </w:num>
  <w:num w:numId="6">
    <w:abstractNumId w:val="15"/>
  </w:num>
  <w:num w:numId="7">
    <w:abstractNumId w:val="16"/>
  </w:num>
  <w:num w:numId="8">
    <w:abstractNumId w:val="18"/>
  </w:num>
  <w:num w:numId="9">
    <w:abstractNumId w:val="2"/>
  </w:num>
  <w:num w:numId="10">
    <w:abstractNumId w:val="11"/>
  </w:num>
  <w:num w:numId="11">
    <w:abstractNumId w:val="5"/>
  </w:num>
  <w:num w:numId="12">
    <w:abstractNumId w:val="19"/>
  </w:num>
  <w:num w:numId="13">
    <w:abstractNumId w:val="6"/>
  </w:num>
  <w:num w:numId="14">
    <w:abstractNumId w:val="14"/>
  </w:num>
  <w:num w:numId="15">
    <w:abstractNumId w:val="3"/>
  </w:num>
  <w:num w:numId="16">
    <w:abstractNumId w:val="1"/>
  </w:num>
  <w:num w:numId="17">
    <w:abstractNumId w:val="0"/>
  </w:num>
  <w:num w:numId="18">
    <w:abstractNumId w:val="8"/>
  </w:num>
  <w:num w:numId="19">
    <w:abstractNumId w:val="7"/>
  </w:num>
  <w:num w:numId="2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llers, Taylor">
    <w15:presenceInfo w15:providerId="AD" w15:userId="S::TSellers@uwhealth.org::ecb42b27-1dc4-4340-b048-6ade70744be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JAMA&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wvsrrvd09d50ver2t2vx5spz2zprt2a0zrf&quot;&gt;My EndNote Library&lt;record-ids&gt;&lt;item&gt;5&lt;/item&gt;&lt;item&gt;6&lt;/item&gt;&lt;item&gt;7&lt;/item&gt;&lt;item&gt;9&lt;/item&gt;&lt;item&gt;10&lt;/item&gt;&lt;item&gt;15&lt;/item&gt;&lt;item&gt;17&lt;/item&gt;&lt;item&gt;19&lt;/item&gt;&lt;item&gt;24&lt;/item&gt;&lt;item&gt;27&lt;/item&gt;&lt;item&gt;28&lt;/item&gt;&lt;item&gt;29&lt;/item&gt;&lt;item&gt;30&lt;/item&gt;&lt;item&gt;31&lt;/item&gt;&lt;item&gt;32&lt;/item&gt;&lt;item&gt;33&lt;/item&gt;&lt;item&gt;36&lt;/item&gt;&lt;/record-ids&gt;&lt;/item&gt;&lt;/Libraries&gt;"/>
    <w:docVar w:name="paperpile-doc-id" w:val="X649L799H189E791"/>
    <w:docVar w:name="paperpile-doc-name" w:val="HP Review FINAL.docx"/>
  </w:docVars>
  <w:rsids>
    <w:rsidRoot w:val="00313961"/>
    <w:rsid w:val="0000030D"/>
    <w:rsid w:val="00003FC1"/>
    <w:rsid w:val="000052D7"/>
    <w:rsid w:val="0000567E"/>
    <w:rsid w:val="0000772A"/>
    <w:rsid w:val="00010D21"/>
    <w:rsid w:val="000138FD"/>
    <w:rsid w:val="0001462D"/>
    <w:rsid w:val="00015F21"/>
    <w:rsid w:val="000164EC"/>
    <w:rsid w:val="00022938"/>
    <w:rsid w:val="0002305C"/>
    <w:rsid w:val="0002548D"/>
    <w:rsid w:val="00027454"/>
    <w:rsid w:val="000302D5"/>
    <w:rsid w:val="00030EA6"/>
    <w:rsid w:val="00032811"/>
    <w:rsid w:val="00032B92"/>
    <w:rsid w:val="000338F4"/>
    <w:rsid w:val="00037A3F"/>
    <w:rsid w:val="0004072C"/>
    <w:rsid w:val="00041655"/>
    <w:rsid w:val="000429E3"/>
    <w:rsid w:val="00042B95"/>
    <w:rsid w:val="000438EB"/>
    <w:rsid w:val="00044752"/>
    <w:rsid w:val="000466D6"/>
    <w:rsid w:val="00046E4E"/>
    <w:rsid w:val="00047187"/>
    <w:rsid w:val="000505C3"/>
    <w:rsid w:val="00050D64"/>
    <w:rsid w:val="00051C9E"/>
    <w:rsid w:val="00051D36"/>
    <w:rsid w:val="00052703"/>
    <w:rsid w:val="00052851"/>
    <w:rsid w:val="000528ED"/>
    <w:rsid w:val="000537C5"/>
    <w:rsid w:val="000538B8"/>
    <w:rsid w:val="00053C21"/>
    <w:rsid w:val="00054D5B"/>
    <w:rsid w:val="000550F3"/>
    <w:rsid w:val="00060F25"/>
    <w:rsid w:val="00061254"/>
    <w:rsid w:val="00061876"/>
    <w:rsid w:val="00062340"/>
    <w:rsid w:val="0006245B"/>
    <w:rsid w:val="000658CD"/>
    <w:rsid w:val="0006CD34"/>
    <w:rsid w:val="00071920"/>
    <w:rsid w:val="00071B78"/>
    <w:rsid w:val="000745EF"/>
    <w:rsid w:val="00075D09"/>
    <w:rsid w:val="0007606B"/>
    <w:rsid w:val="000761C0"/>
    <w:rsid w:val="0007620A"/>
    <w:rsid w:val="000820D1"/>
    <w:rsid w:val="00084FC4"/>
    <w:rsid w:val="0008529E"/>
    <w:rsid w:val="000852D0"/>
    <w:rsid w:val="0008531F"/>
    <w:rsid w:val="00086E4D"/>
    <w:rsid w:val="000878E0"/>
    <w:rsid w:val="00087C74"/>
    <w:rsid w:val="00090908"/>
    <w:rsid w:val="00091586"/>
    <w:rsid w:val="0009169F"/>
    <w:rsid w:val="00091F7B"/>
    <w:rsid w:val="000924C4"/>
    <w:rsid w:val="0009273B"/>
    <w:rsid w:val="00093A9F"/>
    <w:rsid w:val="000943E2"/>
    <w:rsid w:val="000955CB"/>
    <w:rsid w:val="00097EE9"/>
    <w:rsid w:val="000A0A3B"/>
    <w:rsid w:val="000A137E"/>
    <w:rsid w:val="000A175C"/>
    <w:rsid w:val="000A5696"/>
    <w:rsid w:val="000A5765"/>
    <w:rsid w:val="000A66C6"/>
    <w:rsid w:val="000A770A"/>
    <w:rsid w:val="000A7B02"/>
    <w:rsid w:val="000B0A2B"/>
    <w:rsid w:val="000B0E8D"/>
    <w:rsid w:val="000B0EB8"/>
    <w:rsid w:val="000B2718"/>
    <w:rsid w:val="000B4124"/>
    <w:rsid w:val="000B46FE"/>
    <w:rsid w:val="000B5AC1"/>
    <w:rsid w:val="000B5BDA"/>
    <w:rsid w:val="000B6913"/>
    <w:rsid w:val="000B753D"/>
    <w:rsid w:val="000C0000"/>
    <w:rsid w:val="000C0885"/>
    <w:rsid w:val="000C3402"/>
    <w:rsid w:val="000C5357"/>
    <w:rsid w:val="000C77AD"/>
    <w:rsid w:val="000D3B9B"/>
    <w:rsid w:val="000D3E22"/>
    <w:rsid w:val="000D5E11"/>
    <w:rsid w:val="000D6886"/>
    <w:rsid w:val="000D7F6A"/>
    <w:rsid w:val="000E0113"/>
    <w:rsid w:val="000E16B5"/>
    <w:rsid w:val="000E1BEE"/>
    <w:rsid w:val="000E2169"/>
    <w:rsid w:val="000E409C"/>
    <w:rsid w:val="000E68C0"/>
    <w:rsid w:val="000E74B7"/>
    <w:rsid w:val="000E7B66"/>
    <w:rsid w:val="000E7BC0"/>
    <w:rsid w:val="000F195A"/>
    <w:rsid w:val="000F3D48"/>
    <w:rsid w:val="000F4153"/>
    <w:rsid w:val="000F46B3"/>
    <w:rsid w:val="000F49A1"/>
    <w:rsid w:val="000F6F5D"/>
    <w:rsid w:val="000F72EF"/>
    <w:rsid w:val="00100C8C"/>
    <w:rsid w:val="00101AE6"/>
    <w:rsid w:val="00102116"/>
    <w:rsid w:val="0010257A"/>
    <w:rsid w:val="00102EBB"/>
    <w:rsid w:val="00102F95"/>
    <w:rsid w:val="00104094"/>
    <w:rsid w:val="00105CE3"/>
    <w:rsid w:val="00105D9C"/>
    <w:rsid w:val="00105E23"/>
    <w:rsid w:val="00106982"/>
    <w:rsid w:val="0010726F"/>
    <w:rsid w:val="00107C5F"/>
    <w:rsid w:val="0011143B"/>
    <w:rsid w:val="00112F1B"/>
    <w:rsid w:val="00113CB6"/>
    <w:rsid w:val="00113ECE"/>
    <w:rsid w:val="001148D8"/>
    <w:rsid w:val="0011581C"/>
    <w:rsid w:val="001171DF"/>
    <w:rsid w:val="0011728D"/>
    <w:rsid w:val="001172DE"/>
    <w:rsid w:val="00117A9F"/>
    <w:rsid w:val="00117F6A"/>
    <w:rsid w:val="00121C84"/>
    <w:rsid w:val="00127666"/>
    <w:rsid w:val="001306E6"/>
    <w:rsid w:val="00132532"/>
    <w:rsid w:val="001343E3"/>
    <w:rsid w:val="0013530D"/>
    <w:rsid w:val="00135C3C"/>
    <w:rsid w:val="001375AE"/>
    <w:rsid w:val="0014047A"/>
    <w:rsid w:val="00140DFB"/>
    <w:rsid w:val="001432FC"/>
    <w:rsid w:val="00145A42"/>
    <w:rsid w:val="00145B91"/>
    <w:rsid w:val="001464C4"/>
    <w:rsid w:val="0015071D"/>
    <w:rsid w:val="00150766"/>
    <w:rsid w:val="001544B9"/>
    <w:rsid w:val="001578F2"/>
    <w:rsid w:val="0015F373"/>
    <w:rsid w:val="0016044E"/>
    <w:rsid w:val="00160C6D"/>
    <w:rsid w:val="00160F92"/>
    <w:rsid w:val="00162947"/>
    <w:rsid w:val="00162EC7"/>
    <w:rsid w:val="00163EEF"/>
    <w:rsid w:val="00164A65"/>
    <w:rsid w:val="001666D0"/>
    <w:rsid w:val="00167C7A"/>
    <w:rsid w:val="001711BA"/>
    <w:rsid w:val="00171503"/>
    <w:rsid w:val="001715A5"/>
    <w:rsid w:val="00171E5C"/>
    <w:rsid w:val="00172312"/>
    <w:rsid w:val="0017255B"/>
    <w:rsid w:val="0017442B"/>
    <w:rsid w:val="00174818"/>
    <w:rsid w:val="00175C07"/>
    <w:rsid w:val="00175F53"/>
    <w:rsid w:val="00176DA2"/>
    <w:rsid w:val="00180313"/>
    <w:rsid w:val="0018070A"/>
    <w:rsid w:val="00181318"/>
    <w:rsid w:val="00182413"/>
    <w:rsid w:val="00182B19"/>
    <w:rsid w:val="00182E2C"/>
    <w:rsid w:val="0018343E"/>
    <w:rsid w:val="00184773"/>
    <w:rsid w:val="001865EB"/>
    <w:rsid w:val="00186746"/>
    <w:rsid w:val="00186E33"/>
    <w:rsid w:val="001874BD"/>
    <w:rsid w:val="00187530"/>
    <w:rsid w:val="00190B95"/>
    <w:rsid w:val="00190F33"/>
    <w:rsid w:val="00192885"/>
    <w:rsid w:val="001944DA"/>
    <w:rsid w:val="0019570F"/>
    <w:rsid w:val="001969CD"/>
    <w:rsid w:val="001979E1"/>
    <w:rsid w:val="001A02E2"/>
    <w:rsid w:val="001A1343"/>
    <w:rsid w:val="001A2982"/>
    <w:rsid w:val="001A3030"/>
    <w:rsid w:val="001A3338"/>
    <w:rsid w:val="001A407E"/>
    <w:rsid w:val="001A450E"/>
    <w:rsid w:val="001A48AF"/>
    <w:rsid w:val="001A532B"/>
    <w:rsid w:val="001A6081"/>
    <w:rsid w:val="001A73D5"/>
    <w:rsid w:val="001B014F"/>
    <w:rsid w:val="001B02BE"/>
    <w:rsid w:val="001B0950"/>
    <w:rsid w:val="001B16E4"/>
    <w:rsid w:val="001B282A"/>
    <w:rsid w:val="001B32B1"/>
    <w:rsid w:val="001B334B"/>
    <w:rsid w:val="001B3D3B"/>
    <w:rsid w:val="001B4D27"/>
    <w:rsid w:val="001B5071"/>
    <w:rsid w:val="001B524A"/>
    <w:rsid w:val="001C0CD6"/>
    <w:rsid w:val="001C4218"/>
    <w:rsid w:val="001C4CB2"/>
    <w:rsid w:val="001C6714"/>
    <w:rsid w:val="001C7010"/>
    <w:rsid w:val="001D07E2"/>
    <w:rsid w:val="001D14E9"/>
    <w:rsid w:val="001D2EB6"/>
    <w:rsid w:val="001D4390"/>
    <w:rsid w:val="001D5324"/>
    <w:rsid w:val="001D5C64"/>
    <w:rsid w:val="001E1276"/>
    <w:rsid w:val="001E1A37"/>
    <w:rsid w:val="001E2E51"/>
    <w:rsid w:val="001E48CD"/>
    <w:rsid w:val="001E4BD2"/>
    <w:rsid w:val="001E4DDF"/>
    <w:rsid w:val="001E524A"/>
    <w:rsid w:val="001E57E2"/>
    <w:rsid w:val="001E5930"/>
    <w:rsid w:val="001E5FB5"/>
    <w:rsid w:val="001E63DB"/>
    <w:rsid w:val="001E650B"/>
    <w:rsid w:val="001E664F"/>
    <w:rsid w:val="001E672A"/>
    <w:rsid w:val="001E6787"/>
    <w:rsid w:val="001E7061"/>
    <w:rsid w:val="001E7B54"/>
    <w:rsid w:val="001E7F51"/>
    <w:rsid w:val="001F1319"/>
    <w:rsid w:val="001F22AC"/>
    <w:rsid w:val="001F4CD7"/>
    <w:rsid w:val="001F5279"/>
    <w:rsid w:val="002000A1"/>
    <w:rsid w:val="002000D1"/>
    <w:rsid w:val="002013B9"/>
    <w:rsid w:val="002016D1"/>
    <w:rsid w:val="00201E4A"/>
    <w:rsid w:val="00202339"/>
    <w:rsid w:val="00202446"/>
    <w:rsid w:val="00202538"/>
    <w:rsid w:val="002025DF"/>
    <w:rsid w:val="002047C7"/>
    <w:rsid w:val="002054B3"/>
    <w:rsid w:val="00207282"/>
    <w:rsid w:val="00207ACB"/>
    <w:rsid w:val="002102F3"/>
    <w:rsid w:val="00210ED9"/>
    <w:rsid w:val="002130A5"/>
    <w:rsid w:val="00214043"/>
    <w:rsid w:val="00214CE0"/>
    <w:rsid w:val="00214FDA"/>
    <w:rsid w:val="002152A5"/>
    <w:rsid w:val="002163F7"/>
    <w:rsid w:val="002164DE"/>
    <w:rsid w:val="002165DF"/>
    <w:rsid w:val="00221D0A"/>
    <w:rsid w:val="00222BA2"/>
    <w:rsid w:val="00222EEE"/>
    <w:rsid w:val="0022319C"/>
    <w:rsid w:val="00223E13"/>
    <w:rsid w:val="0022488B"/>
    <w:rsid w:val="00227430"/>
    <w:rsid w:val="00227916"/>
    <w:rsid w:val="00230CCB"/>
    <w:rsid w:val="00231C1B"/>
    <w:rsid w:val="002328E3"/>
    <w:rsid w:val="002338AC"/>
    <w:rsid w:val="00234D4C"/>
    <w:rsid w:val="00234F7D"/>
    <w:rsid w:val="00235D8D"/>
    <w:rsid w:val="00235EE7"/>
    <w:rsid w:val="002366D9"/>
    <w:rsid w:val="00237EBD"/>
    <w:rsid w:val="002433F8"/>
    <w:rsid w:val="00243B6B"/>
    <w:rsid w:val="002441DF"/>
    <w:rsid w:val="00244BB5"/>
    <w:rsid w:val="002455BD"/>
    <w:rsid w:val="002458F5"/>
    <w:rsid w:val="00246857"/>
    <w:rsid w:val="00246964"/>
    <w:rsid w:val="00247554"/>
    <w:rsid w:val="002479EE"/>
    <w:rsid w:val="0025128B"/>
    <w:rsid w:val="00252B43"/>
    <w:rsid w:val="00252B78"/>
    <w:rsid w:val="002540F9"/>
    <w:rsid w:val="002546FD"/>
    <w:rsid w:val="00254E44"/>
    <w:rsid w:val="00255692"/>
    <w:rsid w:val="002557FB"/>
    <w:rsid w:val="0025681E"/>
    <w:rsid w:val="00263806"/>
    <w:rsid w:val="00263AD1"/>
    <w:rsid w:val="0026514C"/>
    <w:rsid w:val="00271603"/>
    <w:rsid w:val="002720CD"/>
    <w:rsid w:val="00273133"/>
    <w:rsid w:val="002738C4"/>
    <w:rsid w:val="00275F35"/>
    <w:rsid w:val="0027660A"/>
    <w:rsid w:val="00276C1B"/>
    <w:rsid w:val="00277FCF"/>
    <w:rsid w:val="00280543"/>
    <w:rsid w:val="00280B7B"/>
    <w:rsid w:val="00281006"/>
    <w:rsid w:val="002811A1"/>
    <w:rsid w:val="002812C3"/>
    <w:rsid w:val="00281983"/>
    <w:rsid w:val="00281E8E"/>
    <w:rsid w:val="00284B8E"/>
    <w:rsid w:val="00284C8C"/>
    <w:rsid w:val="00285354"/>
    <w:rsid w:val="00286B71"/>
    <w:rsid w:val="00286F55"/>
    <w:rsid w:val="002917C1"/>
    <w:rsid w:val="002940C8"/>
    <w:rsid w:val="002962B8"/>
    <w:rsid w:val="00297157"/>
    <w:rsid w:val="002A11F4"/>
    <w:rsid w:val="002A28FE"/>
    <w:rsid w:val="002A32D6"/>
    <w:rsid w:val="002A36BE"/>
    <w:rsid w:val="002A4352"/>
    <w:rsid w:val="002A67F1"/>
    <w:rsid w:val="002A6B23"/>
    <w:rsid w:val="002A70E6"/>
    <w:rsid w:val="002B0A60"/>
    <w:rsid w:val="002B14E4"/>
    <w:rsid w:val="002B1735"/>
    <w:rsid w:val="002B2A2A"/>
    <w:rsid w:val="002B37FF"/>
    <w:rsid w:val="002B4691"/>
    <w:rsid w:val="002B6968"/>
    <w:rsid w:val="002C0711"/>
    <w:rsid w:val="002C1AFC"/>
    <w:rsid w:val="002C26F4"/>
    <w:rsid w:val="002C4EEE"/>
    <w:rsid w:val="002C7984"/>
    <w:rsid w:val="002D0230"/>
    <w:rsid w:val="002D09D9"/>
    <w:rsid w:val="002D0ACA"/>
    <w:rsid w:val="002D15DD"/>
    <w:rsid w:val="002D311E"/>
    <w:rsid w:val="002D31AA"/>
    <w:rsid w:val="002D43AB"/>
    <w:rsid w:val="002D61C2"/>
    <w:rsid w:val="002D6854"/>
    <w:rsid w:val="002E0035"/>
    <w:rsid w:val="002E1638"/>
    <w:rsid w:val="002E6496"/>
    <w:rsid w:val="002E76F6"/>
    <w:rsid w:val="002E7A0C"/>
    <w:rsid w:val="002E7E5A"/>
    <w:rsid w:val="002F11B6"/>
    <w:rsid w:val="002F2A0B"/>
    <w:rsid w:val="002F36C1"/>
    <w:rsid w:val="002F414B"/>
    <w:rsid w:val="002F4403"/>
    <w:rsid w:val="002F4679"/>
    <w:rsid w:val="002F66DA"/>
    <w:rsid w:val="002F6F22"/>
    <w:rsid w:val="002F78E0"/>
    <w:rsid w:val="00300729"/>
    <w:rsid w:val="003013C8"/>
    <w:rsid w:val="00301851"/>
    <w:rsid w:val="0030212C"/>
    <w:rsid w:val="00302451"/>
    <w:rsid w:val="00304D2B"/>
    <w:rsid w:val="003061EB"/>
    <w:rsid w:val="0030759C"/>
    <w:rsid w:val="00307FC5"/>
    <w:rsid w:val="00311914"/>
    <w:rsid w:val="00311E59"/>
    <w:rsid w:val="00313961"/>
    <w:rsid w:val="00316041"/>
    <w:rsid w:val="00322AE0"/>
    <w:rsid w:val="00325658"/>
    <w:rsid w:val="00326417"/>
    <w:rsid w:val="0032652C"/>
    <w:rsid w:val="00326D22"/>
    <w:rsid w:val="0033037E"/>
    <w:rsid w:val="00330469"/>
    <w:rsid w:val="003310ED"/>
    <w:rsid w:val="003326CA"/>
    <w:rsid w:val="0033274E"/>
    <w:rsid w:val="00332FC6"/>
    <w:rsid w:val="0033354C"/>
    <w:rsid w:val="003341A5"/>
    <w:rsid w:val="00334346"/>
    <w:rsid w:val="00334532"/>
    <w:rsid w:val="0033610A"/>
    <w:rsid w:val="00336E60"/>
    <w:rsid w:val="0034190E"/>
    <w:rsid w:val="00341CB9"/>
    <w:rsid w:val="00343A6D"/>
    <w:rsid w:val="00343EAE"/>
    <w:rsid w:val="0034475A"/>
    <w:rsid w:val="00344BF2"/>
    <w:rsid w:val="003501A5"/>
    <w:rsid w:val="003517A0"/>
    <w:rsid w:val="00352593"/>
    <w:rsid w:val="00353318"/>
    <w:rsid w:val="00354A14"/>
    <w:rsid w:val="00355E5C"/>
    <w:rsid w:val="00363D04"/>
    <w:rsid w:val="00365CD4"/>
    <w:rsid w:val="00367937"/>
    <w:rsid w:val="00367B4D"/>
    <w:rsid w:val="00367D28"/>
    <w:rsid w:val="0037126C"/>
    <w:rsid w:val="003723C4"/>
    <w:rsid w:val="00373E3A"/>
    <w:rsid w:val="0037434B"/>
    <w:rsid w:val="00374D30"/>
    <w:rsid w:val="00374F7C"/>
    <w:rsid w:val="00375149"/>
    <w:rsid w:val="003758E4"/>
    <w:rsid w:val="00376BD5"/>
    <w:rsid w:val="00377A41"/>
    <w:rsid w:val="003802DD"/>
    <w:rsid w:val="0038109A"/>
    <w:rsid w:val="003820EC"/>
    <w:rsid w:val="0038256C"/>
    <w:rsid w:val="00382A8D"/>
    <w:rsid w:val="003845B1"/>
    <w:rsid w:val="00385A0A"/>
    <w:rsid w:val="0038722E"/>
    <w:rsid w:val="00387724"/>
    <w:rsid w:val="003914C5"/>
    <w:rsid w:val="00392F1B"/>
    <w:rsid w:val="00395137"/>
    <w:rsid w:val="0039537D"/>
    <w:rsid w:val="003967CC"/>
    <w:rsid w:val="00397BFC"/>
    <w:rsid w:val="003A09E6"/>
    <w:rsid w:val="003A0E51"/>
    <w:rsid w:val="003A27C3"/>
    <w:rsid w:val="003A2CC6"/>
    <w:rsid w:val="003A3B2B"/>
    <w:rsid w:val="003A4116"/>
    <w:rsid w:val="003A6EA4"/>
    <w:rsid w:val="003A7074"/>
    <w:rsid w:val="003A72B9"/>
    <w:rsid w:val="003B0C08"/>
    <w:rsid w:val="003B1231"/>
    <w:rsid w:val="003B24C7"/>
    <w:rsid w:val="003B2BC0"/>
    <w:rsid w:val="003B32E8"/>
    <w:rsid w:val="003B3331"/>
    <w:rsid w:val="003B3B6A"/>
    <w:rsid w:val="003B52C1"/>
    <w:rsid w:val="003B5A40"/>
    <w:rsid w:val="003B77FA"/>
    <w:rsid w:val="003B7B57"/>
    <w:rsid w:val="003C2C0A"/>
    <w:rsid w:val="003C3060"/>
    <w:rsid w:val="003C39D8"/>
    <w:rsid w:val="003C4911"/>
    <w:rsid w:val="003C4E8A"/>
    <w:rsid w:val="003C4FD5"/>
    <w:rsid w:val="003C58A0"/>
    <w:rsid w:val="003D0980"/>
    <w:rsid w:val="003D1974"/>
    <w:rsid w:val="003D5BBB"/>
    <w:rsid w:val="003D7E7C"/>
    <w:rsid w:val="003E526C"/>
    <w:rsid w:val="003E6B80"/>
    <w:rsid w:val="003F1827"/>
    <w:rsid w:val="003F3134"/>
    <w:rsid w:val="003F3B39"/>
    <w:rsid w:val="003F6B30"/>
    <w:rsid w:val="003F6C82"/>
    <w:rsid w:val="003F7571"/>
    <w:rsid w:val="00402F1F"/>
    <w:rsid w:val="004058E7"/>
    <w:rsid w:val="004078E0"/>
    <w:rsid w:val="00410228"/>
    <w:rsid w:val="00410307"/>
    <w:rsid w:val="00410947"/>
    <w:rsid w:val="004137F1"/>
    <w:rsid w:val="00413CCE"/>
    <w:rsid w:val="00414EB2"/>
    <w:rsid w:val="00414FFC"/>
    <w:rsid w:val="00415938"/>
    <w:rsid w:val="00417D55"/>
    <w:rsid w:val="00420A20"/>
    <w:rsid w:val="00421776"/>
    <w:rsid w:val="00422399"/>
    <w:rsid w:val="004233B7"/>
    <w:rsid w:val="00424059"/>
    <w:rsid w:val="00425BED"/>
    <w:rsid w:val="004301AA"/>
    <w:rsid w:val="00430416"/>
    <w:rsid w:val="004306BF"/>
    <w:rsid w:val="00430E42"/>
    <w:rsid w:val="0043394C"/>
    <w:rsid w:val="0043658C"/>
    <w:rsid w:val="00436689"/>
    <w:rsid w:val="00437923"/>
    <w:rsid w:val="00437CB3"/>
    <w:rsid w:val="00443E86"/>
    <w:rsid w:val="00444074"/>
    <w:rsid w:val="004443C2"/>
    <w:rsid w:val="00445000"/>
    <w:rsid w:val="00446E6E"/>
    <w:rsid w:val="00447DB2"/>
    <w:rsid w:val="004515D7"/>
    <w:rsid w:val="00452E38"/>
    <w:rsid w:val="00454076"/>
    <w:rsid w:val="0045492B"/>
    <w:rsid w:val="00454E28"/>
    <w:rsid w:val="0045592E"/>
    <w:rsid w:val="004567F8"/>
    <w:rsid w:val="0045752D"/>
    <w:rsid w:val="004579AF"/>
    <w:rsid w:val="00457C0D"/>
    <w:rsid w:val="00460C02"/>
    <w:rsid w:val="00460D1B"/>
    <w:rsid w:val="00461336"/>
    <w:rsid w:val="00461A2D"/>
    <w:rsid w:val="00461E0F"/>
    <w:rsid w:val="0046297E"/>
    <w:rsid w:val="00462FCE"/>
    <w:rsid w:val="00463A88"/>
    <w:rsid w:val="0046442A"/>
    <w:rsid w:val="00465EE9"/>
    <w:rsid w:val="00466832"/>
    <w:rsid w:val="00466980"/>
    <w:rsid w:val="00467A08"/>
    <w:rsid w:val="00470393"/>
    <w:rsid w:val="00470E30"/>
    <w:rsid w:val="004712DE"/>
    <w:rsid w:val="004731C1"/>
    <w:rsid w:val="00473CF9"/>
    <w:rsid w:val="00475B17"/>
    <w:rsid w:val="0047617C"/>
    <w:rsid w:val="00476879"/>
    <w:rsid w:val="00477127"/>
    <w:rsid w:val="00477733"/>
    <w:rsid w:val="00477A11"/>
    <w:rsid w:val="0048043F"/>
    <w:rsid w:val="0048044A"/>
    <w:rsid w:val="004838DF"/>
    <w:rsid w:val="00485506"/>
    <w:rsid w:val="00485D41"/>
    <w:rsid w:val="004860E4"/>
    <w:rsid w:val="004907B8"/>
    <w:rsid w:val="004908CE"/>
    <w:rsid w:val="00491A3B"/>
    <w:rsid w:val="00492EF2"/>
    <w:rsid w:val="004936ED"/>
    <w:rsid w:val="00495A9D"/>
    <w:rsid w:val="00497289"/>
    <w:rsid w:val="00497DEB"/>
    <w:rsid w:val="004A09A5"/>
    <w:rsid w:val="004A21C0"/>
    <w:rsid w:val="004A29EA"/>
    <w:rsid w:val="004A3314"/>
    <w:rsid w:val="004A41E9"/>
    <w:rsid w:val="004A58A1"/>
    <w:rsid w:val="004A63C7"/>
    <w:rsid w:val="004A672E"/>
    <w:rsid w:val="004B006D"/>
    <w:rsid w:val="004B0659"/>
    <w:rsid w:val="004B0BAA"/>
    <w:rsid w:val="004B1415"/>
    <w:rsid w:val="004B3EAE"/>
    <w:rsid w:val="004B4845"/>
    <w:rsid w:val="004B6E48"/>
    <w:rsid w:val="004B7A4A"/>
    <w:rsid w:val="004C2E72"/>
    <w:rsid w:val="004C4FD8"/>
    <w:rsid w:val="004C528A"/>
    <w:rsid w:val="004C6473"/>
    <w:rsid w:val="004C733E"/>
    <w:rsid w:val="004C7B6E"/>
    <w:rsid w:val="004D0161"/>
    <w:rsid w:val="004D19E5"/>
    <w:rsid w:val="004D203B"/>
    <w:rsid w:val="004D2A55"/>
    <w:rsid w:val="004D3A8B"/>
    <w:rsid w:val="004D3C00"/>
    <w:rsid w:val="004D3DDE"/>
    <w:rsid w:val="004D3F23"/>
    <w:rsid w:val="004D4E44"/>
    <w:rsid w:val="004D582E"/>
    <w:rsid w:val="004D728A"/>
    <w:rsid w:val="004D7D4C"/>
    <w:rsid w:val="004E0A64"/>
    <w:rsid w:val="004E0E74"/>
    <w:rsid w:val="004E1AF1"/>
    <w:rsid w:val="004E2391"/>
    <w:rsid w:val="004E2E95"/>
    <w:rsid w:val="004E2F31"/>
    <w:rsid w:val="004E3A0E"/>
    <w:rsid w:val="004E6D85"/>
    <w:rsid w:val="004E6E4E"/>
    <w:rsid w:val="004F01BB"/>
    <w:rsid w:val="004F0DE6"/>
    <w:rsid w:val="004F15AF"/>
    <w:rsid w:val="004F260E"/>
    <w:rsid w:val="004F2841"/>
    <w:rsid w:val="004F37B6"/>
    <w:rsid w:val="004F3EEB"/>
    <w:rsid w:val="004F7247"/>
    <w:rsid w:val="005002B1"/>
    <w:rsid w:val="00500953"/>
    <w:rsid w:val="00505E5E"/>
    <w:rsid w:val="00506818"/>
    <w:rsid w:val="00506B86"/>
    <w:rsid w:val="00513473"/>
    <w:rsid w:val="005134ED"/>
    <w:rsid w:val="00514254"/>
    <w:rsid w:val="00515CC0"/>
    <w:rsid w:val="00516D1B"/>
    <w:rsid w:val="00520D36"/>
    <w:rsid w:val="00520F6A"/>
    <w:rsid w:val="00521E16"/>
    <w:rsid w:val="00521F11"/>
    <w:rsid w:val="0052244F"/>
    <w:rsid w:val="00522539"/>
    <w:rsid w:val="005232F6"/>
    <w:rsid w:val="0052362E"/>
    <w:rsid w:val="0052382C"/>
    <w:rsid w:val="005279A2"/>
    <w:rsid w:val="00530395"/>
    <w:rsid w:val="00531E10"/>
    <w:rsid w:val="00533C72"/>
    <w:rsid w:val="00533E60"/>
    <w:rsid w:val="00534982"/>
    <w:rsid w:val="00535D90"/>
    <w:rsid w:val="005361F3"/>
    <w:rsid w:val="00536220"/>
    <w:rsid w:val="00537E88"/>
    <w:rsid w:val="00537F05"/>
    <w:rsid w:val="00541DF3"/>
    <w:rsid w:val="00541F46"/>
    <w:rsid w:val="00542091"/>
    <w:rsid w:val="00544BBF"/>
    <w:rsid w:val="00547EBC"/>
    <w:rsid w:val="00547EEA"/>
    <w:rsid w:val="0055374D"/>
    <w:rsid w:val="0055443C"/>
    <w:rsid w:val="00554AC5"/>
    <w:rsid w:val="00554BAD"/>
    <w:rsid w:val="00554EF0"/>
    <w:rsid w:val="00555ABA"/>
    <w:rsid w:val="005562EE"/>
    <w:rsid w:val="00557023"/>
    <w:rsid w:val="00557122"/>
    <w:rsid w:val="00557EC9"/>
    <w:rsid w:val="00561346"/>
    <w:rsid w:val="00562068"/>
    <w:rsid w:val="00562977"/>
    <w:rsid w:val="00564AAB"/>
    <w:rsid w:val="00565382"/>
    <w:rsid w:val="00565B59"/>
    <w:rsid w:val="00565DE1"/>
    <w:rsid w:val="005661A9"/>
    <w:rsid w:val="00566B31"/>
    <w:rsid w:val="00566CC8"/>
    <w:rsid w:val="00567072"/>
    <w:rsid w:val="00567543"/>
    <w:rsid w:val="00570635"/>
    <w:rsid w:val="00570F87"/>
    <w:rsid w:val="005713D6"/>
    <w:rsid w:val="0057283E"/>
    <w:rsid w:val="005753CE"/>
    <w:rsid w:val="005777E8"/>
    <w:rsid w:val="00577B8D"/>
    <w:rsid w:val="005802C6"/>
    <w:rsid w:val="005814B5"/>
    <w:rsid w:val="00583458"/>
    <w:rsid w:val="00583DA9"/>
    <w:rsid w:val="00583F0D"/>
    <w:rsid w:val="00586C06"/>
    <w:rsid w:val="00590D33"/>
    <w:rsid w:val="005928FA"/>
    <w:rsid w:val="00592BBF"/>
    <w:rsid w:val="00592F25"/>
    <w:rsid w:val="00593787"/>
    <w:rsid w:val="00593A11"/>
    <w:rsid w:val="005964F1"/>
    <w:rsid w:val="00597BF5"/>
    <w:rsid w:val="005A08AF"/>
    <w:rsid w:val="005A3C97"/>
    <w:rsid w:val="005A3C99"/>
    <w:rsid w:val="005A4ABF"/>
    <w:rsid w:val="005A5976"/>
    <w:rsid w:val="005A5F68"/>
    <w:rsid w:val="005A62EF"/>
    <w:rsid w:val="005A68C0"/>
    <w:rsid w:val="005B0110"/>
    <w:rsid w:val="005B0145"/>
    <w:rsid w:val="005B075A"/>
    <w:rsid w:val="005B104D"/>
    <w:rsid w:val="005B1807"/>
    <w:rsid w:val="005B3343"/>
    <w:rsid w:val="005B40F1"/>
    <w:rsid w:val="005B530E"/>
    <w:rsid w:val="005B569E"/>
    <w:rsid w:val="005B6649"/>
    <w:rsid w:val="005B6B9A"/>
    <w:rsid w:val="005C0479"/>
    <w:rsid w:val="005C43A7"/>
    <w:rsid w:val="005C4C7B"/>
    <w:rsid w:val="005C5757"/>
    <w:rsid w:val="005C7CC9"/>
    <w:rsid w:val="005C7F39"/>
    <w:rsid w:val="005D0FA2"/>
    <w:rsid w:val="005D2561"/>
    <w:rsid w:val="005D2D25"/>
    <w:rsid w:val="005D3F0E"/>
    <w:rsid w:val="005D6A55"/>
    <w:rsid w:val="005D7354"/>
    <w:rsid w:val="005E1556"/>
    <w:rsid w:val="005E431E"/>
    <w:rsid w:val="005E6CB0"/>
    <w:rsid w:val="005F4263"/>
    <w:rsid w:val="005F4B7D"/>
    <w:rsid w:val="005F53FF"/>
    <w:rsid w:val="005F58E3"/>
    <w:rsid w:val="005F6B31"/>
    <w:rsid w:val="005F6DB9"/>
    <w:rsid w:val="005F7A7F"/>
    <w:rsid w:val="00601BC4"/>
    <w:rsid w:val="0060275A"/>
    <w:rsid w:val="00602BED"/>
    <w:rsid w:val="00605008"/>
    <w:rsid w:val="00605173"/>
    <w:rsid w:val="00610BFC"/>
    <w:rsid w:val="00611DC5"/>
    <w:rsid w:val="006126AD"/>
    <w:rsid w:val="00614873"/>
    <w:rsid w:val="00615CFC"/>
    <w:rsid w:val="006162DD"/>
    <w:rsid w:val="00620443"/>
    <w:rsid w:val="0062134F"/>
    <w:rsid w:val="00621393"/>
    <w:rsid w:val="00622094"/>
    <w:rsid w:val="006230FB"/>
    <w:rsid w:val="00624863"/>
    <w:rsid w:val="006250AA"/>
    <w:rsid w:val="00630333"/>
    <w:rsid w:val="00631819"/>
    <w:rsid w:val="00631B15"/>
    <w:rsid w:val="006334AC"/>
    <w:rsid w:val="00633BC3"/>
    <w:rsid w:val="006341CE"/>
    <w:rsid w:val="0063541F"/>
    <w:rsid w:val="006365B8"/>
    <w:rsid w:val="00640377"/>
    <w:rsid w:val="006405DB"/>
    <w:rsid w:val="0064069A"/>
    <w:rsid w:val="006407B5"/>
    <w:rsid w:val="006409F9"/>
    <w:rsid w:val="00642864"/>
    <w:rsid w:val="00642F38"/>
    <w:rsid w:val="00642FEC"/>
    <w:rsid w:val="0064342F"/>
    <w:rsid w:val="00646113"/>
    <w:rsid w:val="0064638B"/>
    <w:rsid w:val="00646642"/>
    <w:rsid w:val="0064672F"/>
    <w:rsid w:val="00646EBD"/>
    <w:rsid w:val="00647702"/>
    <w:rsid w:val="00650B93"/>
    <w:rsid w:val="006519AD"/>
    <w:rsid w:val="00652488"/>
    <w:rsid w:val="0065427C"/>
    <w:rsid w:val="006542F9"/>
    <w:rsid w:val="00654E53"/>
    <w:rsid w:val="0065593C"/>
    <w:rsid w:val="006559FF"/>
    <w:rsid w:val="00657B01"/>
    <w:rsid w:val="00660549"/>
    <w:rsid w:val="00660C9B"/>
    <w:rsid w:val="0066116B"/>
    <w:rsid w:val="0066127C"/>
    <w:rsid w:val="00662086"/>
    <w:rsid w:val="00662CB9"/>
    <w:rsid w:val="006652D7"/>
    <w:rsid w:val="006659A9"/>
    <w:rsid w:val="00665CBC"/>
    <w:rsid w:val="006669CF"/>
    <w:rsid w:val="006673BC"/>
    <w:rsid w:val="00667E10"/>
    <w:rsid w:val="00671595"/>
    <w:rsid w:val="0067172B"/>
    <w:rsid w:val="00671835"/>
    <w:rsid w:val="00671C2C"/>
    <w:rsid w:val="00673302"/>
    <w:rsid w:val="00674E11"/>
    <w:rsid w:val="006752AC"/>
    <w:rsid w:val="00676C1F"/>
    <w:rsid w:val="00680209"/>
    <w:rsid w:val="00680380"/>
    <w:rsid w:val="00680B6D"/>
    <w:rsid w:val="006856E1"/>
    <w:rsid w:val="0068599A"/>
    <w:rsid w:val="006867B8"/>
    <w:rsid w:val="00686A18"/>
    <w:rsid w:val="0069233C"/>
    <w:rsid w:val="00693C6B"/>
    <w:rsid w:val="00693FBC"/>
    <w:rsid w:val="00696CAA"/>
    <w:rsid w:val="00696E16"/>
    <w:rsid w:val="006A0559"/>
    <w:rsid w:val="006A0EDE"/>
    <w:rsid w:val="006A11CC"/>
    <w:rsid w:val="006A2291"/>
    <w:rsid w:val="006A2F46"/>
    <w:rsid w:val="006A37D3"/>
    <w:rsid w:val="006A4187"/>
    <w:rsid w:val="006A4AF6"/>
    <w:rsid w:val="006A586B"/>
    <w:rsid w:val="006A630E"/>
    <w:rsid w:val="006A76F6"/>
    <w:rsid w:val="006A7801"/>
    <w:rsid w:val="006B01D8"/>
    <w:rsid w:val="006B06A2"/>
    <w:rsid w:val="006B4042"/>
    <w:rsid w:val="006B5718"/>
    <w:rsid w:val="006B6886"/>
    <w:rsid w:val="006B6E46"/>
    <w:rsid w:val="006B72FF"/>
    <w:rsid w:val="006B788D"/>
    <w:rsid w:val="006B7E5F"/>
    <w:rsid w:val="006C0BBB"/>
    <w:rsid w:val="006C2CED"/>
    <w:rsid w:val="006C31EA"/>
    <w:rsid w:val="006C4D9A"/>
    <w:rsid w:val="006C6191"/>
    <w:rsid w:val="006C6DF6"/>
    <w:rsid w:val="006D0ED4"/>
    <w:rsid w:val="006D2BA9"/>
    <w:rsid w:val="006D3408"/>
    <w:rsid w:val="006D39E6"/>
    <w:rsid w:val="006D428A"/>
    <w:rsid w:val="006D46B2"/>
    <w:rsid w:val="006D4C46"/>
    <w:rsid w:val="006D4C60"/>
    <w:rsid w:val="006D5DC0"/>
    <w:rsid w:val="006D5FA7"/>
    <w:rsid w:val="006D5FDA"/>
    <w:rsid w:val="006E07D9"/>
    <w:rsid w:val="006E08B3"/>
    <w:rsid w:val="006E0F98"/>
    <w:rsid w:val="006E26E7"/>
    <w:rsid w:val="006E2EC6"/>
    <w:rsid w:val="006E3695"/>
    <w:rsid w:val="006E3B0F"/>
    <w:rsid w:val="006E3DD2"/>
    <w:rsid w:val="006E3DF8"/>
    <w:rsid w:val="006E43D2"/>
    <w:rsid w:val="006E499A"/>
    <w:rsid w:val="006E6252"/>
    <w:rsid w:val="006E6F56"/>
    <w:rsid w:val="006E7847"/>
    <w:rsid w:val="006F155E"/>
    <w:rsid w:val="006F1CC1"/>
    <w:rsid w:val="006F1D39"/>
    <w:rsid w:val="006F4CAA"/>
    <w:rsid w:val="006F5B32"/>
    <w:rsid w:val="0070095D"/>
    <w:rsid w:val="007019C9"/>
    <w:rsid w:val="00702058"/>
    <w:rsid w:val="007033BA"/>
    <w:rsid w:val="007046F6"/>
    <w:rsid w:val="007050B0"/>
    <w:rsid w:val="0070531A"/>
    <w:rsid w:val="00705899"/>
    <w:rsid w:val="0070604C"/>
    <w:rsid w:val="007060FF"/>
    <w:rsid w:val="00706A56"/>
    <w:rsid w:val="00706FAC"/>
    <w:rsid w:val="00707117"/>
    <w:rsid w:val="007079C6"/>
    <w:rsid w:val="00710E92"/>
    <w:rsid w:val="00711A94"/>
    <w:rsid w:val="007124FE"/>
    <w:rsid w:val="00712F11"/>
    <w:rsid w:val="00714252"/>
    <w:rsid w:val="007217F4"/>
    <w:rsid w:val="00722579"/>
    <w:rsid w:val="007247C9"/>
    <w:rsid w:val="007300FE"/>
    <w:rsid w:val="00732465"/>
    <w:rsid w:val="007326D7"/>
    <w:rsid w:val="0073363A"/>
    <w:rsid w:val="0073386C"/>
    <w:rsid w:val="00734BA3"/>
    <w:rsid w:val="00734D36"/>
    <w:rsid w:val="0073541E"/>
    <w:rsid w:val="00735E2D"/>
    <w:rsid w:val="00737665"/>
    <w:rsid w:val="00740474"/>
    <w:rsid w:val="00740C78"/>
    <w:rsid w:val="00740F8C"/>
    <w:rsid w:val="0074144A"/>
    <w:rsid w:val="00741841"/>
    <w:rsid w:val="00750C7A"/>
    <w:rsid w:val="00751345"/>
    <w:rsid w:val="00752125"/>
    <w:rsid w:val="00752399"/>
    <w:rsid w:val="00752795"/>
    <w:rsid w:val="00752B5C"/>
    <w:rsid w:val="007535D1"/>
    <w:rsid w:val="007537BC"/>
    <w:rsid w:val="007547A2"/>
    <w:rsid w:val="007556F1"/>
    <w:rsid w:val="0075574F"/>
    <w:rsid w:val="00756AAD"/>
    <w:rsid w:val="00756B50"/>
    <w:rsid w:val="00760072"/>
    <w:rsid w:val="00760A49"/>
    <w:rsid w:val="007612EC"/>
    <w:rsid w:val="00763198"/>
    <w:rsid w:val="00764BAA"/>
    <w:rsid w:val="00765F13"/>
    <w:rsid w:val="00766266"/>
    <w:rsid w:val="007677BA"/>
    <w:rsid w:val="00767DD1"/>
    <w:rsid w:val="0077064A"/>
    <w:rsid w:val="00772985"/>
    <w:rsid w:val="00774F8A"/>
    <w:rsid w:val="00776A16"/>
    <w:rsid w:val="00777330"/>
    <w:rsid w:val="00782D51"/>
    <w:rsid w:val="0078333F"/>
    <w:rsid w:val="0078463C"/>
    <w:rsid w:val="00784941"/>
    <w:rsid w:val="00784CB0"/>
    <w:rsid w:val="007854A3"/>
    <w:rsid w:val="00786836"/>
    <w:rsid w:val="00786ADC"/>
    <w:rsid w:val="00786FB5"/>
    <w:rsid w:val="007915B0"/>
    <w:rsid w:val="00791FC7"/>
    <w:rsid w:val="00792988"/>
    <w:rsid w:val="0079305B"/>
    <w:rsid w:val="00794905"/>
    <w:rsid w:val="00796BF2"/>
    <w:rsid w:val="0079795D"/>
    <w:rsid w:val="007A1765"/>
    <w:rsid w:val="007A1DDD"/>
    <w:rsid w:val="007A1F14"/>
    <w:rsid w:val="007A21D1"/>
    <w:rsid w:val="007A55B9"/>
    <w:rsid w:val="007A7283"/>
    <w:rsid w:val="007A775F"/>
    <w:rsid w:val="007B0B68"/>
    <w:rsid w:val="007B189E"/>
    <w:rsid w:val="007B1B07"/>
    <w:rsid w:val="007B2863"/>
    <w:rsid w:val="007B2D49"/>
    <w:rsid w:val="007B4C48"/>
    <w:rsid w:val="007B5A98"/>
    <w:rsid w:val="007B75D7"/>
    <w:rsid w:val="007B7E44"/>
    <w:rsid w:val="007C025D"/>
    <w:rsid w:val="007C0260"/>
    <w:rsid w:val="007C026D"/>
    <w:rsid w:val="007C05C0"/>
    <w:rsid w:val="007C11D1"/>
    <w:rsid w:val="007C1A1F"/>
    <w:rsid w:val="007C5DE8"/>
    <w:rsid w:val="007C604F"/>
    <w:rsid w:val="007C79EB"/>
    <w:rsid w:val="007C7D26"/>
    <w:rsid w:val="007D1209"/>
    <w:rsid w:val="007D24F5"/>
    <w:rsid w:val="007D35D8"/>
    <w:rsid w:val="007D4C27"/>
    <w:rsid w:val="007D6743"/>
    <w:rsid w:val="007D69B3"/>
    <w:rsid w:val="007D788F"/>
    <w:rsid w:val="007E059F"/>
    <w:rsid w:val="007E4357"/>
    <w:rsid w:val="007E4379"/>
    <w:rsid w:val="007E4AFA"/>
    <w:rsid w:val="007E5194"/>
    <w:rsid w:val="007E7459"/>
    <w:rsid w:val="007E7641"/>
    <w:rsid w:val="007E7711"/>
    <w:rsid w:val="007F0B3C"/>
    <w:rsid w:val="007F0CE5"/>
    <w:rsid w:val="007F0E14"/>
    <w:rsid w:val="007F5F73"/>
    <w:rsid w:val="008031E3"/>
    <w:rsid w:val="0080399F"/>
    <w:rsid w:val="00803B35"/>
    <w:rsid w:val="00804292"/>
    <w:rsid w:val="00804A5A"/>
    <w:rsid w:val="008050CB"/>
    <w:rsid w:val="00805250"/>
    <w:rsid w:val="008072CF"/>
    <w:rsid w:val="00807712"/>
    <w:rsid w:val="00810C4C"/>
    <w:rsid w:val="00810CE3"/>
    <w:rsid w:val="008118E4"/>
    <w:rsid w:val="00811BAB"/>
    <w:rsid w:val="0081488B"/>
    <w:rsid w:val="00814E6C"/>
    <w:rsid w:val="00814E95"/>
    <w:rsid w:val="00820A92"/>
    <w:rsid w:val="008216D8"/>
    <w:rsid w:val="00822851"/>
    <w:rsid w:val="00825CAF"/>
    <w:rsid w:val="00827173"/>
    <w:rsid w:val="00833813"/>
    <w:rsid w:val="00833F91"/>
    <w:rsid w:val="00834C98"/>
    <w:rsid w:val="0083524E"/>
    <w:rsid w:val="00835806"/>
    <w:rsid w:val="00836388"/>
    <w:rsid w:val="00837852"/>
    <w:rsid w:val="00840D9F"/>
    <w:rsid w:val="00843697"/>
    <w:rsid w:val="00845563"/>
    <w:rsid w:val="0084755E"/>
    <w:rsid w:val="008478AC"/>
    <w:rsid w:val="008526B5"/>
    <w:rsid w:val="008535CA"/>
    <w:rsid w:val="008604DD"/>
    <w:rsid w:val="00862251"/>
    <w:rsid w:val="00862A31"/>
    <w:rsid w:val="00863005"/>
    <w:rsid w:val="008644AA"/>
    <w:rsid w:val="00867056"/>
    <w:rsid w:val="008708F6"/>
    <w:rsid w:val="00870CDC"/>
    <w:rsid w:val="00873E73"/>
    <w:rsid w:val="00875CFA"/>
    <w:rsid w:val="0087788B"/>
    <w:rsid w:val="0088025F"/>
    <w:rsid w:val="00880995"/>
    <w:rsid w:val="00880B6D"/>
    <w:rsid w:val="0088150A"/>
    <w:rsid w:val="0088159A"/>
    <w:rsid w:val="00885979"/>
    <w:rsid w:val="00885C2B"/>
    <w:rsid w:val="008868BF"/>
    <w:rsid w:val="00891CF9"/>
    <w:rsid w:val="0089330D"/>
    <w:rsid w:val="008937D2"/>
    <w:rsid w:val="0089507F"/>
    <w:rsid w:val="00895903"/>
    <w:rsid w:val="008A0295"/>
    <w:rsid w:val="008A0796"/>
    <w:rsid w:val="008A1330"/>
    <w:rsid w:val="008A1E90"/>
    <w:rsid w:val="008A34F3"/>
    <w:rsid w:val="008A504C"/>
    <w:rsid w:val="008A5CF5"/>
    <w:rsid w:val="008A5DD7"/>
    <w:rsid w:val="008A6675"/>
    <w:rsid w:val="008A7A17"/>
    <w:rsid w:val="008B23EF"/>
    <w:rsid w:val="008B2D28"/>
    <w:rsid w:val="008B4640"/>
    <w:rsid w:val="008B47A3"/>
    <w:rsid w:val="008B7ADA"/>
    <w:rsid w:val="008C1D93"/>
    <w:rsid w:val="008C262A"/>
    <w:rsid w:val="008C3860"/>
    <w:rsid w:val="008C4008"/>
    <w:rsid w:val="008C43B6"/>
    <w:rsid w:val="008C656E"/>
    <w:rsid w:val="008C7049"/>
    <w:rsid w:val="008C70F0"/>
    <w:rsid w:val="008D102B"/>
    <w:rsid w:val="008D4378"/>
    <w:rsid w:val="008D4A9F"/>
    <w:rsid w:val="008D5726"/>
    <w:rsid w:val="008D6928"/>
    <w:rsid w:val="008D78B1"/>
    <w:rsid w:val="008E1444"/>
    <w:rsid w:val="008E3BBF"/>
    <w:rsid w:val="008E4E70"/>
    <w:rsid w:val="008E5FFB"/>
    <w:rsid w:val="008E61F5"/>
    <w:rsid w:val="008F057F"/>
    <w:rsid w:val="008F1671"/>
    <w:rsid w:val="008F23C5"/>
    <w:rsid w:val="008F2E56"/>
    <w:rsid w:val="008F3276"/>
    <w:rsid w:val="008F3B1E"/>
    <w:rsid w:val="008F4957"/>
    <w:rsid w:val="008F4E6A"/>
    <w:rsid w:val="008F4EF2"/>
    <w:rsid w:val="009002C5"/>
    <w:rsid w:val="00903049"/>
    <w:rsid w:val="00903CE9"/>
    <w:rsid w:val="00904103"/>
    <w:rsid w:val="009042BF"/>
    <w:rsid w:val="0090705A"/>
    <w:rsid w:val="009119B9"/>
    <w:rsid w:val="00911A18"/>
    <w:rsid w:val="00911C46"/>
    <w:rsid w:val="00914151"/>
    <w:rsid w:val="00914595"/>
    <w:rsid w:val="00915A50"/>
    <w:rsid w:val="00915C44"/>
    <w:rsid w:val="00916F8D"/>
    <w:rsid w:val="009226E6"/>
    <w:rsid w:val="0092349B"/>
    <w:rsid w:val="009235E4"/>
    <w:rsid w:val="00923758"/>
    <w:rsid w:val="00925202"/>
    <w:rsid w:val="00926893"/>
    <w:rsid w:val="00926B1F"/>
    <w:rsid w:val="00926D95"/>
    <w:rsid w:val="0093117F"/>
    <w:rsid w:val="0093147A"/>
    <w:rsid w:val="00932996"/>
    <w:rsid w:val="00932C73"/>
    <w:rsid w:val="00932D69"/>
    <w:rsid w:val="00936611"/>
    <w:rsid w:val="00940C5D"/>
    <w:rsid w:val="00940DE8"/>
    <w:rsid w:val="00940F33"/>
    <w:rsid w:val="0094174B"/>
    <w:rsid w:val="00943A1A"/>
    <w:rsid w:val="00943B5C"/>
    <w:rsid w:val="009443AB"/>
    <w:rsid w:val="0094585F"/>
    <w:rsid w:val="009473EB"/>
    <w:rsid w:val="00947A25"/>
    <w:rsid w:val="00953019"/>
    <w:rsid w:val="00956001"/>
    <w:rsid w:val="009601A3"/>
    <w:rsid w:val="00963D36"/>
    <w:rsid w:val="009642D6"/>
    <w:rsid w:val="00966225"/>
    <w:rsid w:val="00966C14"/>
    <w:rsid w:val="009674ED"/>
    <w:rsid w:val="00970388"/>
    <w:rsid w:val="00973242"/>
    <w:rsid w:val="00973739"/>
    <w:rsid w:val="00974B8F"/>
    <w:rsid w:val="009756FD"/>
    <w:rsid w:val="0097717D"/>
    <w:rsid w:val="009806A9"/>
    <w:rsid w:val="0098158E"/>
    <w:rsid w:val="00981677"/>
    <w:rsid w:val="0098168F"/>
    <w:rsid w:val="00982F39"/>
    <w:rsid w:val="009830B5"/>
    <w:rsid w:val="00983823"/>
    <w:rsid w:val="00984C6F"/>
    <w:rsid w:val="00986709"/>
    <w:rsid w:val="00986C15"/>
    <w:rsid w:val="00987EE6"/>
    <w:rsid w:val="0099011A"/>
    <w:rsid w:val="0099034D"/>
    <w:rsid w:val="009912D9"/>
    <w:rsid w:val="00991687"/>
    <w:rsid w:val="0099249F"/>
    <w:rsid w:val="0099322B"/>
    <w:rsid w:val="009933D6"/>
    <w:rsid w:val="0099586D"/>
    <w:rsid w:val="009960E1"/>
    <w:rsid w:val="009A0F46"/>
    <w:rsid w:val="009A0FBA"/>
    <w:rsid w:val="009A15F7"/>
    <w:rsid w:val="009A1607"/>
    <w:rsid w:val="009A28AC"/>
    <w:rsid w:val="009A3FBC"/>
    <w:rsid w:val="009A553D"/>
    <w:rsid w:val="009B3040"/>
    <w:rsid w:val="009B36D4"/>
    <w:rsid w:val="009B4D31"/>
    <w:rsid w:val="009B5065"/>
    <w:rsid w:val="009B6BC9"/>
    <w:rsid w:val="009B7B8F"/>
    <w:rsid w:val="009C079D"/>
    <w:rsid w:val="009C0B9D"/>
    <w:rsid w:val="009C33EF"/>
    <w:rsid w:val="009C5C49"/>
    <w:rsid w:val="009D0900"/>
    <w:rsid w:val="009D1E3C"/>
    <w:rsid w:val="009D37BF"/>
    <w:rsid w:val="009D422F"/>
    <w:rsid w:val="009D6227"/>
    <w:rsid w:val="009D652F"/>
    <w:rsid w:val="009E03DD"/>
    <w:rsid w:val="009E05C0"/>
    <w:rsid w:val="009E13DA"/>
    <w:rsid w:val="009E1C7A"/>
    <w:rsid w:val="009E1F85"/>
    <w:rsid w:val="009E522F"/>
    <w:rsid w:val="009E68B7"/>
    <w:rsid w:val="009E7FE3"/>
    <w:rsid w:val="009F18FC"/>
    <w:rsid w:val="009F1C9C"/>
    <w:rsid w:val="009F2274"/>
    <w:rsid w:val="009F2295"/>
    <w:rsid w:val="009F3AA3"/>
    <w:rsid w:val="009F4171"/>
    <w:rsid w:val="009F4E8C"/>
    <w:rsid w:val="009F5743"/>
    <w:rsid w:val="009F62DE"/>
    <w:rsid w:val="009F6C94"/>
    <w:rsid w:val="00A00B95"/>
    <w:rsid w:val="00A02181"/>
    <w:rsid w:val="00A0504F"/>
    <w:rsid w:val="00A106EC"/>
    <w:rsid w:val="00A13547"/>
    <w:rsid w:val="00A1532E"/>
    <w:rsid w:val="00A16244"/>
    <w:rsid w:val="00A173AB"/>
    <w:rsid w:val="00A17C3C"/>
    <w:rsid w:val="00A17F35"/>
    <w:rsid w:val="00A23412"/>
    <w:rsid w:val="00A23FE5"/>
    <w:rsid w:val="00A24C20"/>
    <w:rsid w:val="00A25615"/>
    <w:rsid w:val="00A30B3E"/>
    <w:rsid w:val="00A30BCC"/>
    <w:rsid w:val="00A33258"/>
    <w:rsid w:val="00A34D49"/>
    <w:rsid w:val="00A35063"/>
    <w:rsid w:val="00A37AF8"/>
    <w:rsid w:val="00A37F32"/>
    <w:rsid w:val="00A4107D"/>
    <w:rsid w:val="00A41A07"/>
    <w:rsid w:val="00A42467"/>
    <w:rsid w:val="00A43385"/>
    <w:rsid w:val="00A4352E"/>
    <w:rsid w:val="00A435F0"/>
    <w:rsid w:val="00A45107"/>
    <w:rsid w:val="00A46804"/>
    <w:rsid w:val="00A46F36"/>
    <w:rsid w:val="00A508D4"/>
    <w:rsid w:val="00A51FC9"/>
    <w:rsid w:val="00A532E2"/>
    <w:rsid w:val="00A538EB"/>
    <w:rsid w:val="00A54127"/>
    <w:rsid w:val="00A54868"/>
    <w:rsid w:val="00A5631B"/>
    <w:rsid w:val="00A56EC5"/>
    <w:rsid w:val="00A575AB"/>
    <w:rsid w:val="00A6018D"/>
    <w:rsid w:val="00A61100"/>
    <w:rsid w:val="00A61B98"/>
    <w:rsid w:val="00A62784"/>
    <w:rsid w:val="00A62989"/>
    <w:rsid w:val="00A634B6"/>
    <w:rsid w:val="00A638E7"/>
    <w:rsid w:val="00A63A48"/>
    <w:rsid w:val="00A64098"/>
    <w:rsid w:val="00A64ABE"/>
    <w:rsid w:val="00A64B8D"/>
    <w:rsid w:val="00A65E02"/>
    <w:rsid w:val="00A66786"/>
    <w:rsid w:val="00A66EED"/>
    <w:rsid w:val="00A6749A"/>
    <w:rsid w:val="00A703DA"/>
    <w:rsid w:val="00A7566E"/>
    <w:rsid w:val="00A7632E"/>
    <w:rsid w:val="00A76E28"/>
    <w:rsid w:val="00A76EC9"/>
    <w:rsid w:val="00A7722B"/>
    <w:rsid w:val="00A80A20"/>
    <w:rsid w:val="00A81282"/>
    <w:rsid w:val="00A8179E"/>
    <w:rsid w:val="00A81A06"/>
    <w:rsid w:val="00A82DAA"/>
    <w:rsid w:val="00A83A19"/>
    <w:rsid w:val="00A85FB2"/>
    <w:rsid w:val="00A8622D"/>
    <w:rsid w:val="00A86E95"/>
    <w:rsid w:val="00A8708C"/>
    <w:rsid w:val="00A9048E"/>
    <w:rsid w:val="00A9091E"/>
    <w:rsid w:val="00A90B31"/>
    <w:rsid w:val="00A90D3A"/>
    <w:rsid w:val="00A90E5F"/>
    <w:rsid w:val="00A9163C"/>
    <w:rsid w:val="00A938A6"/>
    <w:rsid w:val="00A94016"/>
    <w:rsid w:val="00A9444E"/>
    <w:rsid w:val="00A94884"/>
    <w:rsid w:val="00A95182"/>
    <w:rsid w:val="00AA06AC"/>
    <w:rsid w:val="00AA17C4"/>
    <w:rsid w:val="00AA183C"/>
    <w:rsid w:val="00AA1B67"/>
    <w:rsid w:val="00AA1D89"/>
    <w:rsid w:val="00AA34D5"/>
    <w:rsid w:val="00AA351A"/>
    <w:rsid w:val="00AA5A17"/>
    <w:rsid w:val="00AB0B9C"/>
    <w:rsid w:val="00AB11B0"/>
    <w:rsid w:val="00AB158B"/>
    <w:rsid w:val="00AB24CD"/>
    <w:rsid w:val="00AB3ACD"/>
    <w:rsid w:val="00AB4163"/>
    <w:rsid w:val="00AB4B0A"/>
    <w:rsid w:val="00AB6300"/>
    <w:rsid w:val="00AB69BC"/>
    <w:rsid w:val="00AC07A9"/>
    <w:rsid w:val="00AC1812"/>
    <w:rsid w:val="00AC3427"/>
    <w:rsid w:val="00AC3707"/>
    <w:rsid w:val="00AC590E"/>
    <w:rsid w:val="00AC5BDB"/>
    <w:rsid w:val="00AC60F2"/>
    <w:rsid w:val="00AD0037"/>
    <w:rsid w:val="00AD2297"/>
    <w:rsid w:val="00AD3524"/>
    <w:rsid w:val="00AD3AA2"/>
    <w:rsid w:val="00AD60E6"/>
    <w:rsid w:val="00AD7C33"/>
    <w:rsid w:val="00AE0EE8"/>
    <w:rsid w:val="00AE2971"/>
    <w:rsid w:val="00AE2DF1"/>
    <w:rsid w:val="00AE3737"/>
    <w:rsid w:val="00AE39C1"/>
    <w:rsid w:val="00AE3C1C"/>
    <w:rsid w:val="00AE4A44"/>
    <w:rsid w:val="00AE6F64"/>
    <w:rsid w:val="00AE75A1"/>
    <w:rsid w:val="00AF24A3"/>
    <w:rsid w:val="00AF264C"/>
    <w:rsid w:val="00AF2B09"/>
    <w:rsid w:val="00AF2DE1"/>
    <w:rsid w:val="00AF4068"/>
    <w:rsid w:val="00AF55DF"/>
    <w:rsid w:val="00AF5839"/>
    <w:rsid w:val="00AF5B21"/>
    <w:rsid w:val="00AF5D9C"/>
    <w:rsid w:val="00AF625D"/>
    <w:rsid w:val="00AF6583"/>
    <w:rsid w:val="00AF749F"/>
    <w:rsid w:val="00B02B1A"/>
    <w:rsid w:val="00B051AA"/>
    <w:rsid w:val="00B05CE0"/>
    <w:rsid w:val="00B05E2A"/>
    <w:rsid w:val="00B067A3"/>
    <w:rsid w:val="00B06DD4"/>
    <w:rsid w:val="00B11189"/>
    <w:rsid w:val="00B131A5"/>
    <w:rsid w:val="00B13354"/>
    <w:rsid w:val="00B1394B"/>
    <w:rsid w:val="00B17155"/>
    <w:rsid w:val="00B17194"/>
    <w:rsid w:val="00B171F3"/>
    <w:rsid w:val="00B17BEC"/>
    <w:rsid w:val="00B200D7"/>
    <w:rsid w:val="00B20B62"/>
    <w:rsid w:val="00B214A0"/>
    <w:rsid w:val="00B22034"/>
    <w:rsid w:val="00B225A9"/>
    <w:rsid w:val="00B2324A"/>
    <w:rsid w:val="00B242A0"/>
    <w:rsid w:val="00B24739"/>
    <w:rsid w:val="00B25104"/>
    <w:rsid w:val="00B26A1E"/>
    <w:rsid w:val="00B27385"/>
    <w:rsid w:val="00B32A5B"/>
    <w:rsid w:val="00B35692"/>
    <w:rsid w:val="00B36551"/>
    <w:rsid w:val="00B377D0"/>
    <w:rsid w:val="00B40E42"/>
    <w:rsid w:val="00B414CC"/>
    <w:rsid w:val="00B42C02"/>
    <w:rsid w:val="00B44CD8"/>
    <w:rsid w:val="00B45733"/>
    <w:rsid w:val="00B47BE3"/>
    <w:rsid w:val="00B47DC1"/>
    <w:rsid w:val="00B47F83"/>
    <w:rsid w:val="00B500BE"/>
    <w:rsid w:val="00B50781"/>
    <w:rsid w:val="00B51AFD"/>
    <w:rsid w:val="00B53189"/>
    <w:rsid w:val="00B53251"/>
    <w:rsid w:val="00B547CB"/>
    <w:rsid w:val="00B60C87"/>
    <w:rsid w:val="00B61509"/>
    <w:rsid w:val="00B61D8B"/>
    <w:rsid w:val="00B6219E"/>
    <w:rsid w:val="00B647B6"/>
    <w:rsid w:val="00B64867"/>
    <w:rsid w:val="00B649B3"/>
    <w:rsid w:val="00B64B93"/>
    <w:rsid w:val="00B65159"/>
    <w:rsid w:val="00B6516B"/>
    <w:rsid w:val="00B670B3"/>
    <w:rsid w:val="00B6790C"/>
    <w:rsid w:val="00B7020A"/>
    <w:rsid w:val="00B70B6B"/>
    <w:rsid w:val="00B71554"/>
    <w:rsid w:val="00B71C40"/>
    <w:rsid w:val="00B73CB4"/>
    <w:rsid w:val="00B75266"/>
    <w:rsid w:val="00B754AD"/>
    <w:rsid w:val="00B76788"/>
    <w:rsid w:val="00B7695F"/>
    <w:rsid w:val="00B77100"/>
    <w:rsid w:val="00B802F7"/>
    <w:rsid w:val="00B82317"/>
    <w:rsid w:val="00B8279C"/>
    <w:rsid w:val="00B83CD4"/>
    <w:rsid w:val="00B849CE"/>
    <w:rsid w:val="00B84DC9"/>
    <w:rsid w:val="00B86AE5"/>
    <w:rsid w:val="00B87CA0"/>
    <w:rsid w:val="00B90250"/>
    <w:rsid w:val="00B90FFA"/>
    <w:rsid w:val="00B913EA"/>
    <w:rsid w:val="00B92BF2"/>
    <w:rsid w:val="00B92ED6"/>
    <w:rsid w:val="00B94207"/>
    <w:rsid w:val="00B95583"/>
    <w:rsid w:val="00B961AF"/>
    <w:rsid w:val="00B966ED"/>
    <w:rsid w:val="00BA0C78"/>
    <w:rsid w:val="00BA3A3D"/>
    <w:rsid w:val="00BA4F47"/>
    <w:rsid w:val="00BA68C9"/>
    <w:rsid w:val="00BA6A08"/>
    <w:rsid w:val="00BA6CA3"/>
    <w:rsid w:val="00BA751E"/>
    <w:rsid w:val="00BA7728"/>
    <w:rsid w:val="00BB094F"/>
    <w:rsid w:val="00BB1B4B"/>
    <w:rsid w:val="00BB1C97"/>
    <w:rsid w:val="00BB2E1F"/>
    <w:rsid w:val="00BB48F8"/>
    <w:rsid w:val="00BB7437"/>
    <w:rsid w:val="00BB7F25"/>
    <w:rsid w:val="00BC13BC"/>
    <w:rsid w:val="00BC1B83"/>
    <w:rsid w:val="00BC6F8D"/>
    <w:rsid w:val="00BC7861"/>
    <w:rsid w:val="00BD329A"/>
    <w:rsid w:val="00BD6252"/>
    <w:rsid w:val="00BD75F7"/>
    <w:rsid w:val="00BE1891"/>
    <w:rsid w:val="00BE2C6F"/>
    <w:rsid w:val="00BE2D18"/>
    <w:rsid w:val="00BE3100"/>
    <w:rsid w:val="00BE3EB9"/>
    <w:rsid w:val="00BE4C35"/>
    <w:rsid w:val="00BE7516"/>
    <w:rsid w:val="00BE7C3B"/>
    <w:rsid w:val="00BF1F1F"/>
    <w:rsid w:val="00BF5D44"/>
    <w:rsid w:val="00BF68EA"/>
    <w:rsid w:val="00C02E43"/>
    <w:rsid w:val="00C0309E"/>
    <w:rsid w:val="00C04B83"/>
    <w:rsid w:val="00C04BA8"/>
    <w:rsid w:val="00C054DC"/>
    <w:rsid w:val="00C06790"/>
    <w:rsid w:val="00C07CBB"/>
    <w:rsid w:val="00C10323"/>
    <w:rsid w:val="00C11B8E"/>
    <w:rsid w:val="00C12321"/>
    <w:rsid w:val="00C128CB"/>
    <w:rsid w:val="00C135BF"/>
    <w:rsid w:val="00C14139"/>
    <w:rsid w:val="00C14B89"/>
    <w:rsid w:val="00C15DB2"/>
    <w:rsid w:val="00C167A5"/>
    <w:rsid w:val="00C21DEF"/>
    <w:rsid w:val="00C25449"/>
    <w:rsid w:val="00C271AB"/>
    <w:rsid w:val="00C275C4"/>
    <w:rsid w:val="00C30926"/>
    <w:rsid w:val="00C31236"/>
    <w:rsid w:val="00C3175E"/>
    <w:rsid w:val="00C3180A"/>
    <w:rsid w:val="00C32513"/>
    <w:rsid w:val="00C32CB8"/>
    <w:rsid w:val="00C341AA"/>
    <w:rsid w:val="00C345A5"/>
    <w:rsid w:val="00C345C6"/>
    <w:rsid w:val="00C34632"/>
    <w:rsid w:val="00C3557E"/>
    <w:rsid w:val="00C36EC3"/>
    <w:rsid w:val="00C4056C"/>
    <w:rsid w:val="00C40570"/>
    <w:rsid w:val="00C42B46"/>
    <w:rsid w:val="00C4434F"/>
    <w:rsid w:val="00C44D60"/>
    <w:rsid w:val="00C44FC3"/>
    <w:rsid w:val="00C46696"/>
    <w:rsid w:val="00C47DF2"/>
    <w:rsid w:val="00C47F9C"/>
    <w:rsid w:val="00C521DB"/>
    <w:rsid w:val="00C52AA2"/>
    <w:rsid w:val="00C54BB3"/>
    <w:rsid w:val="00C55043"/>
    <w:rsid w:val="00C5547E"/>
    <w:rsid w:val="00C56A69"/>
    <w:rsid w:val="00C57094"/>
    <w:rsid w:val="00C570A3"/>
    <w:rsid w:val="00C57FFD"/>
    <w:rsid w:val="00C6118B"/>
    <w:rsid w:val="00C618F2"/>
    <w:rsid w:val="00C63B94"/>
    <w:rsid w:val="00C6412E"/>
    <w:rsid w:val="00C656FB"/>
    <w:rsid w:val="00C65C0B"/>
    <w:rsid w:val="00C66200"/>
    <w:rsid w:val="00C672AC"/>
    <w:rsid w:val="00C67F37"/>
    <w:rsid w:val="00C70E31"/>
    <w:rsid w:val="00C70F17"/>
    <w:rsid w:val="00C72C4B"/>
    <w:rsid w:val="00C74E3A"/>
    <w:rsid w:val="00C761AA"/>
    <w:rsid w:val="00C77420"/>
    <w:rsid w:val="00C805B4"/>
    <w:rsid w:val="00C81135"/>
    <w:rsid w:val="00C8267C"/>
    <w:rsid w:val="00C83C45"/>
    <w:rsid w:val="00C83FD3"/>
    <w:rsid w:val="00C84006"/>
    <w:rsid w:val="00C8456B"/>
    <w:rsid w:val="00C847FA"/>
    <w:rsid w:val="00C85FA0"/>
    <w:rsid w:val="00C874BB"/>
    <w:rsid w:val="00C902AE"/>
    <w:rsid w:val="00C90901"/>
    <w:rsid w:val="00C93974"/>
    <w:rsid w:val="00C94964"/>
    <w:rsid w:val="00C94F10"/>
    <w:rsid w:val="00C9577E"/>
    <w:rsid w:val="00C9586C"/>
    <w:rsid w:val="00C96D4B"/>
    <w:rsid w:val="00C977DC"/>
    <w:rsid w:val="00CA1522"/>
    <w:rsid w:val="00CA1A5A"/>
    <w:rsid w:val="00CA32D3"/>
    <w:rsid w:val="00CA3D96"/>
    <w:rsid w:val="00CA3ED8"/>
    <w:rsid w:val="00CA4262"/>
    <w:rsid w:val="00CA44DC"/>
    <w:rsid w:val="00CA44E5"/>
    <w:rsid w:val="00CA5452"/>
    <w:rsid w:val="00CA5A9F"/>
    <w:rsid w:val="00CA76F9"/>
    <w:rsid w:val="00CB101D"/>
    <w:rsid w:val="00CB198B"/>
    <w:rsid w:val="00CB6773"/>
    <w:rsid w:val="00CB71BA"/>
    <w:rsid w:val="00CB7F94"/>
    <w:rsid w:val="00CC00D4"/>
    <w:rsid w:val="00CC1C29"/>
    <w:rsid w:val="00CC3355"/>
    <w:rsid w:val="00CC5780"/>
    <w:rsid w:val="00CC68C4"/>
    <w:rsid w:val="00CD0B23"/>
    <w:rsid w:val="00CD18D7"/>
    <w:rsid w:val="00CD2DA2"/>
    <w:rsid w:val="00CD3864"/>
    <w:rsid w:val="00CD4577"/>
    <w:rsid w:val="00CD626D"/>
    <w:rsid w:val="00CD7BC5"/>
    <w:rsid w:val="00CD7D40"/>
    <w:rsid w:val="00CE1205"/>
    <w:rsid w:val="00CE1C33"/>
    <w:rsid w:val="00CE21D5"/>
    <w:rsid w:val="00CE2425"/>
    <w:rsid w:val="00CE580E"/>
    <w:rsid w:val="00CE6304"/>
    <w:rsid w:val="00CE64F0"/>
    <w:rsid w:val="00CE7B6F"/>
    <w:rsid w:val="00CF064C"/>
    <w:rsid w:val="00CF07EB"/>
    <w:rsid w:val="00CF0B3C"/>
    <w:rsid w:val="00CF2D3E"/>
    <w:rsid w:val="00CF4408"/>
    <w:rsid w:val="00CF4C05"/>
    <w:rsid w:val="00CF567B"/>
    <w:rsid w:val="00CF6930"/>
    <w:rsid w:val="00CF6F7D"/>
    <w:rsid w:val="00CF7F67"/>
    <w:rsid w:val="00D005CF"/>
    <w:rsid w:val="00D00A18"/>
    <w:rsid w:val="00D01928"/>
    <w:rsid w:val="00D01D38"/>
    <w:rsid w:val="00D02B42"/>
    <w:rsid w:val="00D030B1"/>
    <w:rsid w:val="00D055B5"/>
    <w:rsid w:val="00D06251"/>
    <w:rsid w:val="00D06F99"/>
    <w:rsid w:val="00D103C6"/>
    <w:rsid w:val="00D104CC"/>
    <w:rsid w:val="00D13231"/>
    <w:rsid w:val="00D133F1"/>
    <w:rsid w:val="00D13537"/>
    <w:rsid w:val="00D1439C"/>
    <w:rsid w:val="00D14BFF"/>
    <w:rsid w:val="00D14F1B"/>
    <w:rsid w:val="00D15A5A"/>
    <w:rsid w:val="00D16B90"/>
    <w:rsid w:val="00D20BE8"/>
    <w:rsid w:val="00D22162"/>
    <w:rsid w:val="00D24290"/>
    <w:rsid w:val="00D24316"/>
    <w:rsid w:val="00D2484E"/>
    <w:rsid w:val="00D320B6"/>
    <w:rsid w:val="00D32C61"/>
    <w:rsid w:val="00D35FDB"/>
    <w:rsid w:val="00D36B1E"/>
    <w:rsid w:val="00D3770A"/>
    <w:rsid w:val="00D4278C"/>
    <w:rsid w:val="00D428C2"/>
    <w:rsid w:val="00D44CF2"/>
    <w:rsid w:val="00D45F67"/>
    <w:rsid w:val="00D46B5F"/>
    <w:rsid w:val="00D50063"/>
    <w:rsid w:val="00D51F3A"/>
    <w:rsid w:val="00D520AE"/>
    <w:rsid w:val="00D5488E"/>
    <w:rsid w:val="00D600A6"/>
    <w:rsid w:val="00D6078F"/>
    <w:rsid w:val="00D61702"/>
    <w:rsid w:val="00D63BB4"/>
    <w:rsid w:val="00D6548A"/>
    <w:rsid w:val="00D658FF"/>
    <w:rsid w:val="00D66527"/>
    <w:rsid w:val="00D67C05"/>
    <w:rsid w:val="00D70E95"/>
    <w:rsid w:val="00D713F1"/>
    <w:rsid w:val="00D725AD"/>
    <w:rsid w:val="00D73092"/>
    <w:rsid w:val="00D73C76"/>
    <w:rsid w:val="00D7488B"/>
    <w:rsid w:val="00D74B1B"/>
    <w:rsid w:val="00D7537A"/>
    <w:rsid w:val="00D762C5"/>
    <w:rsid w:val="00D76ACD"/>
    <w:rsid w:val="00D77CEE"/>
    <w:rsid w:val="00D82555"/>
    <w:rsid w:val="00D84EC4"/>
    <w:rsid w:val="00D87E92"/>
    <w:rsid w:val="00D9253F"/>
    <w:rsid w:val="00D92A9D"/>
    <w:rsid w:val="00D9334E"/>
    <w:rsid w:val="00D93B55"/>
    <w:rsid w:val="00D94A45"/>
    <w:rsid w:val="00D96C09"/>
    <w:rsid w:val="00D97450"/>
    <w:rsid w:val="00DA09A8"/>
    <w:rsid w:val="00DA17B7"/>
    <w:rsid w:val="00DA3B89"/>
    <w:rsid w:val="00DA45DB"/>
    <w:rsid w:val="00DA5070"/>
    <w:rsid w:val="00DA5657"/>
    <w:rsid w:val="00DA565D"/>
    <w:rsid w:val="00DB181E"/>
    <w:rsid w:val="00DB391F"/>
    <w:rsid w:val="00DB3E32"/>
    <w:rsid w:val="00DC3632"/>
    <w:rsid w:val="00DD0E83"/>
    <w:rsid w:val="00DD13B7"/>
    <w:rsid w:val="00DD1851"/>
    <w:rsid w:val="00DD38FE"/>
    <w:rsid w:val="00DD39F0"/>
    <w:rsid w:val="00DD4CBE"/>
    <w:rsid w:val="00DD68D4"/>
    <w:rsid w:val="00DD7794"/>
    <w:rsid w:val="00DDE9FB"/>
    <w:rsid w:val="00DE06CD"/>
    <w:rsid w:val="00DE093F"/>
    <w:rsid w:val="00DE3B2A"/>
    <w:rsid w:val="00DE570F"/>
    <w:rsid w:val="00DE61EA"/>
    <w:rsid w:val="00DE6959"/>
    <w:rsid w:val="00DE72B0"/>
    <w:rsid w:val="00DF00E7"/>
    <w:rsid w:val="00DF097A"/>
    <w:rsid w:val="00DF46A9"/>
    <w:rsid w:val="00DF4726"/>
    <w:rsid w:val="00DF5585"/>
    <w:rsid w:val="00DF69A8"/>
    <w:rsid w:val="00E004DA"/>
    <w:rsid w:val="00E02D2C"/>
    <w:rsid w:val="00E02FBB"/>
    <w:rsid w:val="00E06596"/>
    <w:rsid w:val="00E07052"/>
    <w:rsid w:val="00E10D39"/>
    <w:rsid w:val="00E16469"/>
    <w:rsid w:val="00E17D1D"/>
    <w:rsid w:val="00E20ACA"/>
    <w:rsid w:val="00E2170E"/>
    <w:rsid w:val="00E22E7F"/>
    <w:rsid w:val="00E23040"/>
    <w:rsid w:val="00E25A7C"/>
    <w:rsid w:val="00E25ECB"/>
    <w:rsid w:val="00E27DD8"/>
    <w:rsid w:val="00E30846"/>
    <w:rsid w:val="00E30BDC"/>
    <w:rsid w:val="00E3172F"/>
    <w:rsid w:val="00E32D36"/>
    <w:rsid w:val="00E34509"/>
    <w:rsid w:val="00E36C73"/>
    <w:rsid w:val="00E36E01"/>
    <w:rsid w:val="00E3714F"/>
    <w:rsid w:val="00E37E77"/>
    <w:rsid w:val="00E38C3C"/>
    <w:rsid w:val="00E4007E"/>
    <w:rsid w:val="00E40912"/>
    <w:rsid w:val="00E418AA"/>
    <w:rsid w:val="00E44A5E"/>
    <w:rsid w:val="00E45428"/>
    <w:rsid w:val="00E45477"/>
    <w:rsid w:val="00E459D3"/>
    <w:rsid w:val="00E45CA4"/>
    <w:rsid w:val="00E462DC"/>
    <w:rsid w:val="00E46420"/>
    <w:rsid w:val="00E465B9"/>
    <w:rsid w:val="00E47F07"/>
    <w:rsid w:val="00E50481"/>
    <w:rsid w:val="00E51B74"/>
    <w:rsid w:val="00E51FAF"/>
    <w:rsid w:val="00E5370B"/>
    <w:rsid w:val="00E53E0C"/>
    <w:rsid w:val="00E5520C"/>
    <w:rsid w:val="00E563E8"/>
    <w:rsid w:val="00E56CFC"/>
    <w:rsid w:val="00E57452"/>
    <w:rsid w:val="00E606AC"/>
    <w:rsid w:val="00E607B9"/>
    <w:rsid w:val="00E617B6"/>
    <w:rsid w:val="00E61E07"/>
    <w:rsid w:val="00E62F83"/>
    <w:rsid w:val="00E64262"/>
    <w:rsid w:val="00E64476"/>
    <w:rsid w:val="00E67AC3"/>
    <w:rsid w:val="00E67D9F"/>
    <w:rsid w:val="00E70559"/>
    <w:rsid w:val="00E71852"/>
    <w:rsid w:val="00E71D53"/>
    <w:rsid w:val="00E74FC8"/>
    <w:rsid w:val="00E75497"/>
    <w:rsid w:val="00E76890"/>
    <w:rsid w:val="00E80C62"/>
    <w:rsid w:val="00E80E32"/>
    <w:rsid w:val="00E80F9D"/>
    <w:rsid w:val="00E81023"/>
    <w:rsid w:val="00E81756"/>
    <w:rsid w:val="00E81BAC"/>
    <w:rsid w:val="00E831A2"/>
    <w:rsid w:val="00E846F4"/>
    <w:rsid w:val="00E85F2F"/>
    <w:rsid w:val="00E86EB7"/>
    <w:rsid w:val="00E938BC"/>
    <w:rsid w:val="00E93E12"/>
    <w:rsid w:val="00E94C29"/>
    <w:rsid w:val="00E95283"/>
    <w:rsid w:val="00E95C4F"/>
    <w:rsid w:val="00E966BA"/>
    <w:rsid w:val="00EA022A"/>
    <w:rsid w:val="00EA1F7D"/>
    <w:rsid w:val="00EA2D47"/>
    <w:rsid w:val="00EA51B2"/>
    <w:rsid w:val="00EA640C"/>
    <w:rsid w:val="00EA67F8"/>
    <w:rsid w:val="00EA68BA"/>
    <w:rsid w:val="00EA6FA0"/>
    <w:rsid w:val="00EB0B6E"/>
    <w:rsid w:val="00EB1E0E"/>
    <w:rsid w:val="00EB26CD"/>
    <w:rsid w:val="00EB4A1E"/>
    <w:rsid w:val="00EB62DE"/>
    <w:rsid w:val="00EB64B2"/>
    <w:rsid w:val="00EB6706"/>
    <w:rsid w:val="00EB7372"/>
    <w:rsid w:val="00EB7DDF"/>
    <w:rsid w:val="00EC1D17"/>
    <w:rsid w:val="00EC22C3"/>
    <w:rsid w:val="00EC34E5"/>
    <w:rsid w:val="00EC3B17"/>
    <w:rsid w:val="00EC5087"/>
    <w:rsid w:val="00EC568A"/>
    <w:rsid w:val="00ED0189"/>
    <w:rsid w:val="00ED134B"/>
    <w:rsid w:val="00ED1887"/>
    <w:rsid w:val="00ED1AFC"/>
    <w:rsid w:val="00ED24E2"/>
    <w:rsid w:val="00ED41B2"/>
    <w:rsid w:val="00ED42D1"/>
    <w:rsid w:val="00ED6BBF"/>
    <w:rsid w:val="00ED6FB4"/>
    <w:rsid w:val="00ED7779"/>
    <w:rsid w:val="00EE35E5"/>
    <w:rsid w:val="00EE4075"/>
    <w:rsid w:val="00EE4D85"/>
    <w:rsid w:val="00EE53B2"/>
    <w:rsid w:val="00EE56A1"/>
    <w:rsid w:val="00EE7651"/>
    <w:rsid w:val="00EE7F0F"/>
    <w:rsid w:val="00EF10F2"/>
    <w:rsid w:val="00EF2C1C"/>
    <w:rsid w:val="00EF565E"/>
    <w:rsid w:val="00EF79CA"/>
    <w:rsid w:val="00F03394"/>
    <w:rsid w:val="00F03DA5"/>
    <w:rsid w:val="00F03E87"/>
    <w:rsid w:val="00F05381"/>
    <w:rsid w:val="00F06170"/>
    <w:rsid w:val="00F069E1"/>
    <w:rsid w:val="00F0726A"/>
    <w:rsid w:val="00F072F0"/>
    <w:rsid w:val="00F10AFD"/>
    <w:rsid w:val="00F1532A"/>
    <w:rsid w:val="00F1727C"/>
    <w:rsid w:val="00F174A4"/>
    <w:rsid w:val="00F2035E"/>
    <w:rsid w:val="00F20F4E"/>
    <w:rsid w:val="00F21912"/>
    <w:rsid w:val="00F22E33"/>
    <w:rsid w:val="00F23161"/>
    <w:rsid w:val="00F24E81"/>
    <w:rsid w:val="00F25751"/>
    <w:rsid w:val="00F27992"/>
    <w:rsid w:val="00F27997"/>
    <w:rsid w:val="00F3075E"/>
    <w:rsid w:val="00F30CEF"/>
    <w:rsid w:val="00F31B58"/>
    <w:rsid w:val="00F31E1C"/>
    <w:rsid w:val="00F36E79"/>
    <w:rsid w:val="00F40EEA"/>
    <w:rsid w:val="00F45BE1"/>
    <w:rsid w:val="00F45F4C"/>
    <w:rsid w:val="00F46486"/>
    <w:rsid w:val="00F46E0B"/>
    <w:rsid w:val="00F5207D"/>
    <w:rsid w:val="00F53FD4"/>
    <w:rsid w:val="00F5667B"/>
    <w:rsid w:val="00F62EE6"/>
    <w:rsid w:val="00F634E0"/>
    <w:rsid w:val="00F63B25"/>
    <w:rsid w:val="00F65134"/>
    <w:rsid w:val="00F665C7"/>
    <w:rsid w:val="00F6678F"/>
    <w:rsid w:val="00F677D1"/>
    <w:rsid w:val="00F71D89"/>
    <w:rsid w:val="00F7213E"/>
    <w:rsid w:val="00F727B3"/>
    <w:rsid w:val="00F72F75"/>
    <w:rsid w:val="00F74422"/>
    <w:rsid w:val="00F74B22"/>
    <w:rsid w:val="00F759BF"/>
    <w:rsid w:val="00F80582"/>
    <w:rsid w:val="00F81AC9"/>
    <w:rsid w:val="00F81CFB"/>
    <w:rsid w:val="00F8349C"/>
    <w:rsid w:val="00F8412F"/>
    <w:rsid w:val="00F845E2"/>
    <w:rsid w:val="00F86574"/>
    <w:rsid w:val="00F90574"/>
    <w:rsid w:val="00F90B3A"/>
    <w:rsid w:val="00F918F5"/>
    <w:rsid w:val="00F9213F"/>
    <w:rsid w:val="00F94F0A"/>
    <w:rsid w:val="00F954C1"/>
    <w:rsid w:val="00F95773"/>
    <w:rsid w:val="00F96634"/>
    <w:rsid w:val="00F971F8"/>
    <w:rsid w:val="00F97375"/>
    <w:rsid w:val="00FA2723"/>
    <w:rsid w:val="00FA3419"/>
    <w:rsid w:val="00FA3866"/>
    <w:rsid w:val="00FA3870"/>
    <w:rsid w:val="00FA602B"/>
    <w:rsid w:val="00FA6096"/>
    <w:rsid w:val="00FA6905"/>
    <w:rsid w:val="00FB0D2F"/>
    <w:rsid w:val="00FB2EC4"/>
    <w:rsid w:val="00FB32B4"/>
    <w:rsid w:val="00FB3606"/>
    <w:rsid w:val="00FB379E"/>
    <w:rsid w:val="00FB4E52"/>
    <w:rsid w:val="00FB53C5"/>
    <w:rsid w:val="00FB59CE"/>
    <w:rsid w:val="00FC0444"/>
    <w:rsid w:val="00FC12F2"/>
    <w:rsid w:val="00FC27C5"/>
    <w:rsid w:val="00FC3BE1"/>
    <w:rsid w:val="00FC3F95"/>
    <w:rsid w:val="00FC6338"/>
    <w:rsid w:val="00FC6591"/>
    <w:rsid w:val="00FC7FD6"/>
    <w:rsid w:val="00FD1808"/>
    <w:rsid w:val="00FD28EC"/>
    <w:rsid w:val="00FD3D1E"/>
    <w:rsid w:val="00FD66DC"/>
    <w:rsid w:val="00FE15BF"/>
    <w:rsid w:val="00FE2336"/>
    <w:rsid w:val="00FE4147"/>
    <w:rsid w:val="00FE582B"/>
    <w:rsid w:val="00FE640D"/>
    <w:rsid w:val="00FE68B6"/>
    <w:rsid w:val="00FF0A35"/>
    <w:rsid w:val="00FF4F29"/>
    <w:rsid w:val="00FF68CB"/>
    <w:rsid w:val="00FF7FDF"/>
    <w:rsid w:val="011A2E65"/>
    <w:rsid w:val="0129C958"/>
    <w:rsid w:val="01357796"/>
    <w:rsid w:val="014BD9A4"/>
    <w:rsid w:val="01866D33"/>
    <w:rsid w:val="01A87F0B"/>
    <w:rsid w:val="01EE4B5A"/>
    <w:rsid w:val="020F5252"/>
    <w:rsid w:val="0212362D"/>
    <w:rsid w:val="025F123C"/>
    <w:rsid w:val="026EABBD"/>
    <w:rsid w:val="0275DF2E"/>
    <w:rsid w:val="027A235F"/>
    <w:rsid w:val="02A5458F"/>
    <w:rsid w:val="02B758ED"/>
    <w:rsid w:val="02EAAFCE"/>
    <w:rsid w:val="032C5F14"/>
    <w:rsid w:val="037088C7"/>
    <w:rsid w:val="03822426"/>
    <w:rsid w:val="03DBF513"/>
    <w:rsid w:val="0458994A"/>
    <w:rsid w:val="04944173"/>
    <w:rsid w:val="05101503"/>
    <w:rsid w:val="0519B5CD"/>
    <w:rsid w:val="05E5AD1A"/>
    <w:rsid w:val="0603B106"/>
    <w:rsid w:val="06942334"/>
    <w:rsid w:val="06BC6488"/>
    <w:rsid w:val="06E49442"/>
    <w:rsid w:val="06F8F574"/>
    <w:rsid w:val="07026CE7"/>
    <w:rsid w:val="071B3D0B"/>
    <w:rsid w:val="07691D07"/>
    <w:rsid w:val="07CD62AA"/>
    <w:rsid w:val="08651916"/>
    <w:rsid w:val="0886E024"/>
    <w:rsid w:val="0887FA43"/>
    <w:rsid w:val="0889511F"/>
    <w:rsid w:val="089C59E7"/>
    <w:rsid w:val="08B2693F"/>
    <w:rsid w:val="08CF4622"/>
    <w:rsid w:val="08E4526E"/>
    <w:rsid w:val="094B8324"/>
    <w:rsid w:val="0977433D"/>
    <w:rsid w:val="099CE10B"/>
    <w:rsid w:val="09D1B48D"/>
    <w:rsid w:val="09F664E7"/>
    <w:rsid w:val="09FCFBE8"/>
    <w:rsid w:val="0A2D261B"/>
    <w:rsid w:val="0A2D3987"/>
    <w:rsid w:val="0A9A0688"/>
    <w:rsid w:val="0AB6F0F6"/>
    <w:rsid w:val="0B0145E5"/>
    <w:rsid w:val="0B21C8E8"/>
    <w:rsid w:val="0B2CF504"/>
    <w:rsid w:val="0B34C0C0"/>
    <w:rsid w:val="0BA52098"/>
    <w:rsid w:val="0C024151"/>
    <w:rsid w:val="0C1690B7"/>
    <w:rsid w:val="0C336B1A"/>
    <w:rsid w:val="0C60FF1F"/>
    <w:rsid w:val="0CCC21FF"/>
    <w:rsid w:val="0CDD261F"/>
    <w:rsid w:val="0CF8FD20"/>
    <w:rsid w:val="0CFC9583"/>
    <w:rsid w:val="0D11EEA6"/>
    <w:rsid w:val="0D281C0D"/>
    <w:rsid w:val="0D6BC8B4"/>
    <w:rsid w:val="0D7118EC"/>
    <w:rsid w:val="0DD52763"/>
    <w:rsid w:val="0E3402ED"/>
    <w:rsid w:val="0EAC84C0"/>
    <w:rsid w:val="0F40563C"/>
    <w:rsid w:val="0F969AF8"/>
    <w:rsid w:val="0FA78709"/>
    <w:rsid w:val="0FBB9D26"/>
    <w:rsid w:val="0FC99AAE"/>
    <w:rsid w:val="108535ED"/>
    <w:rsid w:val="112135D9"/>
    <w:rsid w:val="11632185"/>
    <w:rsid w:val="11801983"/>
    <w:rsid w:val="121E3555"/>
    <w:rsid w:val="127DB359"/>
    <w:rsid w:val="12EBB96D"/>
    <w:rsid w:val="133CAC0A"/>
    <w:rsid w:val="134F99CB"/>
    <w:rsid w:val="13794CC9"/>
    <w:rsid w:val="13B673E3"/>
    <w:rsid w:val="13F3C0FE"/>
    <w:rsid w:val="1460592A"/>
    <w:rsid w:val="148970A3"/>
    <w:rsid w:val="14F3F0B4"/>
    <w:rsid w:val="150E794F"/>
    <w:rsid w:val="1547C110"/>
    <w:rsid w:val="162D0438"/>
    <w:rsid w:val="16A83B73"/>
    <w:rsid w:val="16EE2323"/>
    <w:rsid w:val="1700BAC5"/>
    <w:rsid w:val="175E83A8"/>
    <w:rsid w:val="177C662B"/>
    <w:rsid w:val="185367A4"/>
    <w:rsid w:val="187551DE"/>
    <w:rsid w:val="18A27292"/>
    <w:rsid w:val="18C11996"/>
    <w:rsid w:val="18EF3646"/>
    <w:rsid w:val="1934B9A1"/>
    <w:rsid w:val="19686E83"/>
    <w:rsid w:val="1A0CB6D5"/>
    <w:rsid w:val="1AF635AF"/>
    <w:rsid w:val="1B18D3E1"/>
    <w:rsid w:val="1B5B78ED"/>
    <w:rsid w:val="1BA1D124"/>
    <w:rsid w:val="1BC4ED67"/>
    <w:rsid w:val="1BF3302E"/>
    <w:rsid w:val="1C07E924"/>
    <w:rsid w:val="1C0C5528"/>
    <w:rsid w:val="1C0DEA91"/>
    <w:rsid w:val="1C6FA967"/>
    <w:rsid w:val="1C887100"/>
    <w:rsid w:val="1CBCECE8"/>
    <w:rsid w:val="1D5FB8B2"/>
    <w:rsid w:val="1D7DDD39"/>
    <w:rsid w:val="1D8C5689"/>
    <w:rsid w:val="1DACEE0F"/>
    <w:rsid w:val="1DF19016"/>
    <w:rsid w:val="1E0B3461"/>
    <w:rsid w:val="1EF3F906"/>
    <w:rsid w:val="1F105525"/>
    <w:rsid w:val="1F8EE6CD"/>
    <w:rsid w:val="1F8F90B1"/>
    <w:rsid w:val="1FA2A068"/>
    <w:rsid w:val="1FC8187C"/>
    <w:rsid w:val="1FEAA9A0"/>
    <w:rsid w:val="20014CE3"/>
    <w:rsid w:val="20026322"/>
    <w:rsid w:val="20C41628"/>
    <w:rsid w:val="20C98B02"/>
    <w:rsid w:val="212D1DB7"/>
    <w:rsid w:val="213DCDAC"/>
    <w:rsid w:val="2165A312"/>
    <w:rsid w:val="2170A378"/>
    <w:rsid w:val="2174CAE3"/>
    <w:rsid w:val="2194A94F"/>
    <w:rsid w:val="21A0B878"/>
    <w:rsid w:val="21B11594"/>
    <w:rsid w:val="2213E9E2"/>
    <w:rsid w:val="22460074"/>
    <w:rsid w:val="224E49A7"/>
    <w:rsid w:val="22B07B5A"/>
    <w:rsid w:val="22B0D08F"/>
    <w:rsid w:val="22D0C6F2"/>
    <w:rsid w:val="22E53AC9"/>
    <w:rsid w:val="22FFE26F"/>
    <w:rsid w:val="23561910"/>
    <w:rsid w:val="23573155"/>
    <w:rsid w:val="23718867"/>
    <w:rsid w:val="23923AC5"/>
    <w:rsid w:val="23A0A1EF"/>
    <w:rsid w:val="23C1FE30"/>
    <w:rsid w:val="23D5AF42"/>
    <w:rsid w:val="23DB3F59"/>
    <w:rsid w:val="23DEEF58"/>
    <w:rsid w:val="2410A242"/>
    <w:rsid w:val="250CF12E"/>
    <w:rsid w:val="253EB959"/>
    <w:rsid w:val="2543AA36"/>
    <w:rsid w:val="2553B6F3"/>
    <w:rsid w:val="2580145A"/>
    <w:rsid w:val="2628063A"/>
    <w:rsid w:val="264E8376"/>
    <w:rsid w:val="26579457"/>
    <w:rsid w:val="27069C2E"/>
    <w:rsid w:val="272E8916"/>
    <w:rsid w:val="2819560F"/>
    <w:rsid w:val="29207AB0"/>
    <w:rsid w:val="297C6A3F"/>
    <w:rsid w:val="29D5D6AF"/>
    <w:rsid w:val="29EAF4C2"/>
    <w:rsid w:val="29F93B99"/>
    <w:rsid w:val="2AA5E985"/>
    <w:rsid w:val="2AB259F4"/>
    <w:rsid w:val="2AB6F7DA"/>
    <w:rsid w:val="2AE6F186"/>
    <w:rsid w:val="2B15E7E9"/>
    <w:rsid w:val="2B3CAB76"/>
    <w:rsid w:val="2B97F793"/>
    <w:rsid w:val="2BEF45E9"/>
    <w:rsid w:val="2C3AEE93"/>
    <w:rsid w:val="2C3C74C6"/>
    <w:rsid w:val="2C8A7BD3"/>
    <w:rsid w:val="2CD34D40"/>
    <w:rsid w:val="2D13E7EC"/>
    <w:rsid w:val="2D299E27"/>
    <w:rsid w:val="2D66FAAF"/>
    <w:rsid w:val="2DE4B800"/>
    <w:rsid w:val="2DF86CCD"/>
    <w:rsid w:val="2E0183AD"/>
    <w:rsid w:val="2E26C165"/>
    <w:rsid w:val="2EE9E9AA"/>
    <w:rsid w:val="2FE72380"/>
    <w:rsid w:val="305A8A0A"/>
    <w:rsid w:val="3072EA39"/>
    <w:rsid w:val="30A306F1"/>
    <w:rsid w:val="30D3D5C9"/>
    <w:rsid w:val="30E469C5"/>
    <w:rsid w:val="30F031CE"/>
    <w:rsid w:val="319A1575"/>
    <w:rsid w:val="31BD48D8"/>
    <w:rsid w:val="3230BDE4"/>
    <w:rsid w:val="3253572E"/>
    <w:rsid w:val="32CCC45A"/>
    <w:rsid w:val="32D9850F"/>
    <w:rsid w:val="33294AD1"/>
    <w:rsid w:val="333814C7"/>
    <w:rsid w:val="33C61207"/>
    <w:rsid w:val="345E7448"/>
    <w:rsid w:val="3470CAB5"/>
    <w:rsid w:val="348D00AC"/>
    <w:rsid w:val="34CBB0E2"/>
    <w:rsid w:val="3608BE8F"/>
    <w:rsid w:val="366DF25F"/>
    <w:rsid w:val="3684E668"/>
    <w:rsid w:val="36CECED8"/>
    <w:rsid w:val="36E0AEF6"/>
    <w:rsid w:val="370D5DAE"/>
    <w:rsid w:val="37D9D428"/>
    <w:rsid w:val="38F64C4E"/>
    <w:rsid w:val="392DBE18"/>
    <w:rsid w:val="395C956D"/>
    <w:rsid w:val="3969CFC1"/>
    <w:rsid w:val="39AE2BE1"/>
    <w:rsid w:val="39D07839"/>
    <w:rsid w:val="3A42F3D9"/>
    <w:rsid w:val="3AD1CADC"/>
    <w:rsid w:val="3B02276D"/>
    <w:rsid w:val="3B124F90"/>
    <w:rsid w:val="3B5C828B"/>
    <w:rsid w:val="3B682E2A"/>
    <w:rsid w:val="3BD05B8C"/>
    <w:rsid w:val="3BE27DB2"/>
    <w:rsid w:val="3C0AF216"/>
    <w:rsid w:val="3DA63CAF"/>
    <w:rsid w:val="3DAB647D"/>
    <w:rsid w:val="3E600DE0"/>
    <w:rsid w:val="3EA9B04B"/>
    <w:rsid w:val="3EAC5C11"/>
    <w:rsid w:val="3F38B1FC"/>
    <w:rsid w:val="3F52655F"/>
    <w:rsid w:val="3F5463E5"/>
    <w:rsid w:val="3F6AED8D"/>
    <w:rsid w:val="3FB0ABAE"/>
    <w:rsid w:val="4005E625"/>
    <w:rsid w:val="4048436F"/>
    <w:rsid w:val="407B025C"/>
    <w:rsid w:val="4097FC7C"/>
    <w:rsid w:val="40F13E9A"/>
    <w:rsid w:val="417F4225"/>
    <w:rsid w:val="4193AE37"/>
    <w:rsid w:val="420EA512"/>
    <w:rsid w:val="4232E63F"/>
    <w:rsid w:val="426865A0"/>
    <w:rsid w:val="429B3A18"/>
    <w:rsid w:val="42A864CD"/>
    <w:rsid w:val="4313322F"/>
    <w:rsid w:val="435BADF2"/>
    <w:rsid w:val="437E6676"/>
    <w:rsid w:val="43A3F79A"/>
    <w:rsid w:val="43B21AF1"/>
    <w:rsid w:val="43CFE029"/>
    <w:rsid w:val="43EDA0F3"/>
    <w:rsid w:val="442F2672"/>
    <w:rsid w:val="4493B884"/>
    <w:rsid w:val="44A8DCF6"/>
    <w:rsid w:val="44B0C935"/>
    <w:rsid w:val="44F031FA"/>
    <w:rsid w:val="4527D50F"/>
    <w:rsid w:val="45282C29"/>
    <w:rsid w:val="456C40D4"/>
    <w:rsid w:val="45C155F3"/>
    <w:rsid w:val="45F5FC28"/>
    <w:rsid w:val="46150F69"/>
    <w:rsid w:val="46420CCB"/>
    <w:rsid w:val="4650D7BC"/>
    <w:rsid w:val="46536B5E"/>
    <w:rsid w:val="465FD80C"/>
    <w:rsid w:val="466FD752"/>
    <w:rsid w:val="46F0FF20"/>
    <w:rsid w:val="47C19C32"/>
    <w:rsid w:val="47D4C5A8"/>
    <w:rsid w:val="48061D6C"/>
    <w:rsid w:val="486DFA42"/>
    <w:rsid w:val="4903CCB5"/>
    <w:rsid w:val="4938E6DA"/>
    <w:rsid w:val="4951A762"/>
    <w:rsid w:val="495DCB83"/>
    <w:rsid w:val="49E8767A"/>
    <w:rsid w:val="4A0B09A7"/>
    <w:rsid w:val="4A1247ED"/>
    <w:rsid w:val="4A56A04A"/>
    <w:rsid w:val="4A739B70"/>
    <w:rsid w:val="4A792EB6"/>
    <w:rsid w:val="4ADA124B"/>
    <w:rsid w:val="4B430518"/>
    <w:rsid w:val="4BB9BCA5"/>
    <w:rsid w:val="4BED6E4F"/>
    <w:rsid w:val="4BFB585B"/>
    <w:rsid w:val="4C87FEE6"/>
    <w:rsid w:val="4C937311"/>
    <w:rsid w:val="4CB3ABE3"/>
    <w:rsid w:val="4CF47626"/>
    <w:rsid w:val="4D6003A7"/>
    <w:rsid w:val="4D63F5AE"/>
    <w:rsid w:val="4D70E82C"/>
    <w:rsid w:val="4D874FE3"/>
    <w:rsid w:val="4D938B33"/>
    <w:rsid w:val="4D9D39DB"/>
    <w:rsid w:val="4E182CCC"/>
    <w:rsid w:val="4E55C26E"/>
    <w:rsid w:val="4ECF5FF8"/>
    <w:rsid w:val="4F3558C9"/>
    <w:rsid w:val="4F424FAE"/>
    <w:rsid w:val="4F74C87C"/>
    <w:rsid w:val="4F8DE16A"/>
    <w:rsid w:val="4FB4ADBE"/>
    <w:rsid w:val="4FF54032"/>
    <w:rsid w:val="50172B4A"/>
    <w:rsid w:val="5057A5C4"/>
    <w:rsid w:val="50BCE587"/>
    <w:rsid w:val="50F02810"/>
    <w:rsid w:val="517D7804"/>
    <w:rsid w:val="51CA0991"/>
    <w:rsid w:val="524E9078"/>
    <w:rsid w:val="52A447BA"/>
    <w:rsid w:val="52B773D3"/>
    <w:rsid w:val="52BDC85A"/>
    <w:rsid w:val="53EEF69B"/>
    <w:rsid w:val="53F56186"/>
    <w:rsid w:val="540D8762"/>
    <w:rsid w:val="5420D473"/>
    <w:rsid w:val="542340E3"/>
    <w:rsid w:val="54C2167B"/>
    <w:rsid w:val="54D8A846"/>
    <w:rsid w:val="5521C532"/>
    <w:rsid w:val="5549E8C9"/>
    <w:rsid w:val="5554795A"/>
    <w:rsid w:val="56130F7B"/>
    <w:rsid w:val="563B4956"/>
    <w:rsid w:val="5650DCE6"/>
    <w:rsid w:val="56EBA350"/>
    <w:rsid w:val="56F7C7DD"/>
    <w:rsid w:val="57197942"/>
    <w:rsid w:val="57BBC658"/>
    <w:rsid w:val="57BE5910"/>
    <w:rsid w:val="58099890"/>
    <w:rsid w:val="582064C6"/>
    <w:rsid w:val="58CB81B6"/>
    <w:rsid w:val="592C5823"/>
    <w:rsid w:val="592EDEF2"/>
    <w:rsid w:val="595EBA30"/>
    <w:rsid w:val="596622EE"/>
    <w:rsid w:val="5974239E"/>
    <w:rsid w:val="598D5220"/>
    <w:rsid w:val="59E97D3E"/>
    <w:rsid w:val="5A35650E"/>
    <w:rsid w:val="5A378014"/>
    <w:rsid w:val="5AFD3B47"/>
    <w:rsid w:val="5B6C777D"/>
    <w:rsid w:val="5B923393"/>
    <w:rsid w:val="5BE63935"/>
    <w:rsid w:val="5C3F8EF0"/>
    <w:rsid w:val="5C49E1B8"/>
    <w:rsid w:val="5C50A42F"/>
    <w:rsid w:val="5CAABA28"/>
    <w:rsid w:val="5CB7AA4B"/>
    <w:rsid w:val="5D2AD633"/>
    <w:rsid w:val="5D5523D4"/>
    <w:rsid w:val="5DA7718F"/>
    <w:rsid w:val="5E2F84D6"/>
    <w:rsid w:val="5E3773A1"/>
    <w:rsid w:val="5E668371"/>
    <w:rsid w:val="5ECCA355"/>
    <w:rsid w:val="5ED66334"/>
    <w:rsid w:val="5F21722A"/>
    <w:rsid w:val="5F3C71CF"/>
    <w:rsid w:val="5F7F42BF"/>
    <w:rsid w:val="5FAB47A5"/>
    <w:rsid w:val="5FB1F9A8"/>
    <w:rsid w:val="5FDA4771"/>
    <w:rsid w:val="5FDD7A75"/>
    <w:rsid w:val="5FEA11A4"/>
    <w:rsid w:val="5FF9AE70"/>
    <w:rsid w:val="6043262E"/>
    <w:rsid w:val="60605CBB"/>
    <w:rsid w:val="60E2C611"/>
    <w:rsid w:val="61305879"/>
    <w:rsid w:val="616CE5B5"/>
    <w:rsid w:val="6172E554"/>
    <w:rsid w:val="62272B83"/>
    <w:rsid w:val="626897F4"/>
    <w:rsid w:val="628DC523"/>
    <w:rsid w:val="62A65BFC"/>
    <w:rsid w:val="62BA0FD5"/>
    <w:rsid w:val="62C25586"/>
    <w:rsid w:val="62C97476"/>
    <w:rsid w:val="631B80E2"/>
    <w:rsid w:val="63908957"/>
    <w:rsid w:val="6396C749"/>
    <w:rsid w:val="63BFF332"/>
    <w:rsid w:val="63C324F9"/>
    <w:rsid w:val="63D213DE"/>
    <w:rsid w:val="63D90CB0"/>
    <w:rsid w:val="6406FD43"/>
    <w:rsid w:val="64246FD3"/>
    <w:rsid w:val="64362FC6"/>
    <w:rsid w:val="64451D6E"/>
    <w:rsid w:val="64BAEE90"/>
    <w:rsid w:val="64DA843C"/>
    <w:rsid w:val="653A8A82"/>
    <w:rsid w:val="658A28F9"/>
    <w:rsid w:val="65991B37"/>
    <w:rsid w:val="65D51DE3"/>
    <w:rsid w:val="66079A82"/>
    <w:rsid w:val="6643B616"/>
    <w:rsid w:val="664FEB0E"/>
    <w:rsid w:val="66758AF4"/>
    <w:rsid w:val="66905D6E"/>
    <w:rsid w:val="66BBA679"/>
    <w:rsid w:val="66BC4956"/>
    <w:rsid w:val="673C995E"/>
    <w:rsid w:val="6768D170"/>
    <w:rsid w:val="678FC96E"/>
    <w:rsid w:val="67A59E79"/>
    <w:rsid w:val="68140EF7"/>
    <w:rsid w:val="682F8556"/>
    <w:rsid w:val="68738FFE"/>
    <w:rsid w:val="688564EB"/>
    <w:rsid w:val="68A472D0"/>
    <w:rsid w:val="68B4EFC6"/>
    <w:rsid w:val="692E9D74"/>
    <w:rsid w:val="697A3E63"/>
    <w:rsid w:val="698894A5"/>
    <w:rsid w:val="69EC91D3"/>
    <w:rsid w:val="6A236BDB"/>
    <w:rsid w:val="6A337772"/>
    <w:rsid w:val="6A5BF3A7"/>
    <w:rsid w:val="6A6F9638"/>
    <w:rsid w:val="6A905DAF"/>
    <w:rsid w:val="6AEBB82A"/>
    <w:rsid w:val="6AEFDE92"/>
    <w:rsid w:val="6B0D1FFA"/>
    <w:rsid w:val="6B6A3F7F"/>
    <w:rsid w:val="6BAEEDDA"/>
    <w:rsid w:val="6BF0C914"/>
    <w:rsid w:val="6BF67B06"/>
    <w:rsid w:val="6C128951"/>
    <w:rsid w:val="6C35A419"/>
    <w:rsid w:val="6C45E71E"/>
    <w:rsid w:val="6C487E85"/>
    <w:rsid w:val="6C812F43"/>
    <w:rsid w:val="6CCD9318"/>
    <w:rsid w:val="6CD8EB2A"/>
    <w:rsid w:val="6D1FC887"/>
    <w:rsid w:val="6D2CB456"/>
    <w:rsid w:val="6DFEA70D"/>
    <w:rsid w:val="6E52D796"/>
    <w:rsid w:val="6E8FBE44"/>
    <w:rsid w:val="6ED10F9A"/>
    <w:rsid w:val="6EEBD045"/>
    <w:rsid w:val="6F009B9F"/>
    <w:rsid w:val="6F91CCE7"/>
    <w:rsid w:val="6FAF9840"/>
    <w:rsid w:val="6FEA902D"/>
    <w:rsid w:val="6FF7D7B4"/>
    <w:rsid w:val="7019CEE1"/>
    <w:rsid w:val="70AB5C8E"/>
    <w:rsid w:val="70EAE956"/>
    <w:rsid w:val="720FE02F"/>
    <w:rsid w:val="721F5FCE"/>
    <w:rsid w:val="72318AD0"/>
    <w:rsid w:val="72664B7F"/>
    <w:rsid w:val="72A39A54"/>
    <w:rsid w:val="730CF0E8"/>
    <w:rsid w:val="73816E45"/>
    <w:rsid w:val="73F35F43"/>
    <w:rsid w:val="74E2FD9A"/>
    <w:rsid w:val="7507A2A4"/>
    <w:rsid w:val="751A92D9"/>
    <w:rsid w:val="7538A6C4"/>
    <w:rsid w:val="754B667E"/>
    <w:rsid w:val="7551EC8F"/>
    <w:rsid w:val="75D8C4B0"/>
    <w:rsid w:val="75DD9CF9"/>
    <w:rsid w:val="760617F0"/>
    <w:rsid w:val="765B2A62"/>
    <w:rsid w:val="7662CFDA"/>
    <w:rsid w:val="7689AFDD"/>
    <w:rsid w:val="76A0EC92"/>
    <w:rsid w:val="76A65063"/>
    <w:rsid w:val="76CC63C3"/>
    <w:rsid w:val="774B0001"/>
    <w:rsid w:val="7763EF43"/>
    <w:rsid w:val="7783BBB2"/>
    <w:rsid w:val="77B7AE80"/>
    <w:rsid w:val="77CB668F"/>
    <w:rsid w:val="77FEECF8"/>
    <w:rsid w:val="7801284E"/>
    <w:rsid w:val="7805F0DB"/>
    <w:rsid w:val="785A5FF5"/>
    <w:rsid w:val="786A0FA4"/>
    <w:rsid w:val="7938CB9D"/>
    <w:rsid w:val="79420A09"/>
    <w:rsid w:val="79B471C7"/>
    <w:rsid w:val="79B72DC5"/>
    <w:rsid w:val="79D660FB"/>
    <w:rsid w:val="7A69615C"/>
    <w:rsid w:val="7AA42066"/>
    <w:rsid w:val="7B0C1D0B"/>
    <w:rsid w:val="7B454687"/>
    <w:rsid w:val="7BE794F6"/>
    <w:rsid w:val="7BE88D0E"/>
    <w:rsid w:val="7BECE6EB"/>
    <w:rsid w:val="7CB83267"/>
    <w:rsid w:val="7CB99801"/>
    <w:rsid w:val="7D13906B"/>
    <w:rsid w:val="7D8C4414"/>
    <w:rsid w:val="7D904AA5"/>
    <w:rsid w:val="7DB5BB6F"/>
    <w:rsid w:val="7DF988DE"/>
    <w:rsid w:val="7E08E805"/>
    <w:rsid w:val="7E31D711"/>
    <w:rsid w:val="7E3CC870"/>
    <w:rsid w:val="7E5B072A"/>
    <w:rsid w:val="7E5F13A7"/>
    <w:rsid w:val="7E72E356"/>
    <w:rsid w:val="7EAFA7CF"/>
    <w:rsid w:val="7EC81FB2"/>
    <w:rsid w:val="7ECFBF1F"/>
    <w:rsid w:val="7EFD62BE"/>
    <w:rsid w:val="7F1624A9"/>
    <w:rsid w:val="7F286F75"/>
    <w:rsid w:val="7F323AAC"/>
    <w:rsid w:val="7F32DFC0"/>
    <w:rsid w:val="7FBD6D73"/>
    <w:rsid w:val="7FCDE49C"/>
    <w:rsid w:val="7FDAB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AED2E7"/>
  <w15:chartTrackingRefBased/>
  <w15:docId w15:val="{BFD7A5C2-35D1-4160-B164-FC04F0AAE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44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52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62EE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44DA"/>
    <w:rPr>
      <w:rFonts w:asciiTheme="majorHAnsi" w:eastAsiaTheme="majorEastAsia" w:hAnsiTheme="majorHAnsi" w:cstheme="majorBidi"/>
      <w:color w:val="2F5496" w:themeColor="accent1" w:themeShade="BF"/>
      <w:sz w:val="32"/>
      <w:szCs w:val="32"/>
    </w:rPr>
  </w:style>
  <w:style w:type="paragraph" w:customStyle="1" w:styleId="EndNoteBibliographyTitle">
    <w:name w:val="EndNote Bibliography Title"/>
    <w:basedOn w:val="Normal"/>
    <w:link w:val="EndNoteBibliographyTitleChar"/>
    <w:rsid w:val="00376BD5"/>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376BD5"/>
    <w:rPr>
      <w:rFonts w:ascii="Calibri" w:hAnsi="Calibri" w:cs="Calibri"/>
      <w:noProof/>
    </w:rPr>
  </w:style>
  <w:style w:type="paragraph" w:customStyle="1" w:styleId="EndNoteBibliography">
    <w:name w:val="EndNote Bibliography"/>
    <w:basedOn w:val="Normal"/>
    <w:link w:val="EndNoteBibliographyChar"/>
    <w:rsid w:val="00376BD5"/>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376BD5"/>
    <w:rPr>
      <w:rFonts w:ascii="Calibri" w:hAnsi="Calibri" w:cs="Calibri"/>
      <w:noProof/>
    </w:rPr>
  </w:style>
  <w:style w:type="character" w:customStyle="1" w:styleId="Heading2Char">
    <w:name w:val="Heading 2 Char"/>
    <w:basedOn w:val="DefaultParagraphFont"/>
    <w:link w:val="Heading2"/>
    <w:uiPriority w:val="9"/>
    <w:rsid w:val="0008529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62EE6"/>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BB7F25"/>
    <w:rPr>
      <w:sz w:val="16"/>
      <w:szCs w:val="16"/>
    </w:rPr>
  </w:style>
  <w:style w:type="paragraph" w:styleId="CommentText">
    <w:name w:val="annotation text"/>
    <w:basedOn w:val="Normal"/>
    <w:link w:val="CommentTextChar"/>
    <w:uiPriority w:val="99"/>
    <w:unhideWhenUsed/>
    <w:rsid w:val="00BB7F25"/>
    <w:pPr>
      <w:spacing w:line="240" w:lineRule="auto"/>
    </w:pPr>
    <w:rPr>
      <w:sz w:val="20"/>
      <w:szCs w:val="20"/>
    </w:rPr>
  </w:style>
  <w:style w:type="character" w:customStyle="1" w:styleId="CommentTextChar">
    <w:name w:val="Comment Text Char"/>
    <w:basedOn w:val="DefaultParagraphFont"/>
    <w:link w:val="CommentText"/>
    <w:uiPriority w:val="99"/>
    <w:rsid w:val="00BB7F25"/>
    <w:rPr>
      <w:sz w:val="20"/>
      <w:szCs w:val="20"/>
    </w:rPr>
  </w:style>
  <w:style w:type="paragraph" w:styleId="CommentSubject">
    <w:name w:val="annotation subject"/>
    <w:basedOn w:val="CommentText"/>
    <w:next w:val="CommentText"/>
    <w:link w:val="CommentSubjectChar"/>
    <w:uiPriority w:val="99"/>
    <w:semiHidden/>
    <w:unhideWhenUsed/>
    <w:rsid w:val="00BB7F25"/>
    <w:rPr>
      <w:b/>
      <w:bCs/>
    </w:rPr>
  </w:style>
  <w:style w:type="character" w:customStyle="1" w:styleId="CommentSubjectChar">
    <w:name w:val="Comment Subject Char"/>
    <w:basedOn w:val="CommentTextChar"/>
    <w:link w:val="CommentSubject"/>
    <w:uiPriority w:val="99"/>
    <w:semiHidden/>
    <w:rsid w:val="00BB7F25"/>
    <w:rPr>
      <w:b/>
      <w:bCs/>
      <w:sz w:val="20"/>
      <w:szCs w:val="20"/>
    </w:rPr>
  </w:style>
  <w:style w:type="table" w:styleId="TableGrid">
    <w:name w:val="Table Grid"/>
    <w:basedOn w:val="TableNormal"/>
    <w:uiPriority w:val="39"/>
    <w:rsid w:val="003419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03B35"/>
    <w:pPr>
      <w:ind w:left="720"/>
      <w:contextualSpacing/>
    </w:pPr>
  </w:style>
  <w:style w:type="paragraph" w:styleId="Revision">
    <w:name w:val="Revision"/>
    <w:hidden/>
    <w:uiPriority w:val="99"/>
    <w:semiHidden/>
    <w:rsid w:val="00E53E0C"/>
    <w:pPr>
      <w:spacing w:after="0" w:line="240" w:lineRule="auto"/>
    </w:pPr>
  </w:style>
  <w:style w:type="character" w:styleId="Hyperlink">
    <w:name w:val="Hyperlink"/>
    <w:basedOn w:val="DefaultParagraphFont"/>
    <w:uiPriority w:val="99"/>
    <w:unhideWhenUsed/>
    <w:rsid w:val="00E25A7C"/>
    <w:rPr>
      <w:color w:val="0563C1" w:themeColor="hyperlink"/>
      <w:u w:val="single"/>
    </w:rPr>
  </w:style>
  <w:style w:type="character" w:styleId="UnresolvedMention">
    <w:name w:val="Unresolved Mention"/>
    <w:basedOn w:val="DefaultParagraphFont"/>
    <w:uiPriority w:val="99"/>
    <w:semiHidden/>
    <w:unhideWhenUsed/>
    <w:rsid w:val="00E25A7C"/>
    <w:rPr>
      <w:color w:val="605E5C"/>
      <w:shd w:val="clear" w:color="auto" w:fill="E1DFDD"/>
    </w:rPr>
  </w:style>
  <w:style w:type="paragraph" w:styleId="BodyText">
    <w:name w:val="Body Text"/>
    <w:basedOn w:val="Normal"/>
    <w:link w:val="BodyTextChar"/>
    <w:autoRedefine/>
    <w:rsid w:val="00712F11"/>
    <w:pPr>
      <w:spacing w:before="180" w:after="180" w:line="240" w:lineRule="auto"/>
    </w:pPr>
    <w:rPr>
      <w:kern w:val="0"/>
      <w:szCs w:val="24"/>
      <w14:ligatures w14:val="none"/>
    </w:rPr>
  </w:style>
  <w:style w:type="character" w:customStyle="1" w:styleId="BodyTextChar">
    <w:name w:val="Body Text Char"/>
    <w:basedOn w:val="DefaultParagraphFont"/>
    <w:link w:val="BodyText"/>
    <w:rsid w:val="00712F11"/>
    <w:rPr>
      <w:kern w:val="0"/>
      <w:szCs w:val="24"/>
      <w14:ligatures w14:val="none"/>
    </w:rPr>
  </w:style>
  <w:style w:type="paragraph" w:customStyle="1" w:styleId="FirstParagraph">
    <w:name w:val="First Paragraph"/>
    <w:basedOn w:val="BodyText"/>
    <w:next w:val="BodyText"/>
    <w:qFormat/>
    <w:rsid w:val="00712F11"/>
  </w:style>
  <w:style w:type="paragraph" w:styleId="Header">
    <w:name w:val="header"/>
    <w:basedOn w:val="Normal"/>
    <w:link w:val="HeaderChar"/>
    <w:uiPriority w:val="99"/>
    <w:unhideWhenUsed/>
    <w:rsid w:val="00712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2F11"/>
  </w:style>
  <w:style w:type="paragraph" w:styleId="Footer">
    <w:name w:val="footer"/>
    <w:basedOn w:val="Normal"/>
    <w:link w:val="FooterChar"/>
    <w:uiPriority w:val="99"/>
    <w:unhideWhenUsed/>
    <w:rsid w:val="00712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2F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C8E680-42A2-4BF1-AF1E-9A073A8060D9}">
  <we:reference id="wa200005983" version="1.2.0.0" store="en-US" storeType="OMEX"/>
  <we:alternateReferences>
    <we:reference id="WA200005983"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AB6D14-41E4-450A-81D4-80A52A5C2819}">
  <ds:schemaRefs>
    <ds:schemaRef ds:uri="http://schemas.openxmlformats.org/officeDocument/2006/bibliography"/>
  </ds:schemaRefs>
</ds:datastoreItem>
</file>

<file path=docMetadata/LabelInfo.xml><?xml version="1.0" encoding="utf-8"?>
<clbl:labelList xmlns:clbl="http://schemas.microsoft.com/office/2020/mipLabelMetadata">
  <clbl:label id="{0fd7902a-3b4f-49b0-b1ed-aaa4d2b4f5f1}" enabled="0" method="" siteId="{0fd7902a-3b4f-49b0-b1ed-aaa4d2b4f5f1}" removed="1"/>
</clbl:labelList>
</file>

<file path=docProps/app.xml><?xml version="1.0" encoding="utf-8"?>
<Properties xmlns="http://schemas.openxmlformats.org/officeDocument/2006/extended-properties" xmlns:vt="http://schemas.openxmlformats.org/officeDocument/2006/docPropsVTypes">
  <Template>Normal</Template>
  <TotalTime>9</TotalTime>
  <Pages>1</Pages>
  <Words>4674</Words>
  <Characters>28704</Characters>
  <Application>Microsoft Office Word</Application>
  <DocSecurity>0</DocSecurity>
  <Lines>667</Lines>
  <Paragraphs>287</Paragraphs>
  <ScaleCrop>false</ScaleCrop>
  <Company>UWHCA</Company>
  <LinksUpToDate>false</LinksUpToDate>
  <CharactersWithSpaces>33091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 Template used</dc:title>
  <dc:subject/>
  <dc:creator>Sellers, Taylor</dc:creator>
  <cp:keywords/>
  <dc:description/>
  <cp:lastModifiedBy>Devashish Agarwal</cp:lastModifiedBy>
  <cp:revision>5</cp:revision>
  <cp:lastPrinted>2025-08-05T12:10:00Z</cp:lastPrinted>
  <dcterms:created xsi:type="dcterms:W3CDTF">2025-06-28T20:23:00Z</dcterms:created>
  <dcterms:modified xsi:type="dcterms:W3CDTF">2025-08-05T12:10:00Z</dcterms:modified>
</cp:coreProperties>
</file>